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7B1F63" w14:textId="717454A1" w:rsidR="005F3416" w:rsidRDefault="00770098" w:rsidP="00796E1A">
      <w:pPr>
        <w:spacing w:line="360" w:lineRule="auto"/>
        <w:jc w:val="center"/>
        <w:rPr>
          <w:rFonts w:ascii="Times New Roman" w:hAnsi="Times New Roman" w:cs="Times New Roman"/>
          <w:b/>
          <w:bCs/>
          <w:sz w:val="24"/>
          <w:szCs w:val="24"/>
        </w:rPr>
      </w:pPr>
      <w:commentRangeStart w:id="0"/>
      <w:r>
        <w:rPr>
          <w:rFonts w:ascii="Times New Roman" w:hAnsi="Times New Roman" w:cs="Times New Roman"/>
          <w:b/>
          <w:bCs/>
          <w:sz w:val="24"/>
          <w:szCs w:val="24"/>
        </w:rPr>
        <w:t>Identif</w:t>
      </w:r>
      <w:r w:rsidR="000D0BD4">
        <w:rPr>
          <w:rFonts w:ascii="Times New Roman" w:hAnsi="Times New Roman" w:cs="Times New Roman"/>
          <w:b/>
          <w:bCs/>
          <w:sz w:val="24"/>
          <w:szCs w:val="24"/>
        </w:rPr>
        <w:t>ication of</w:t>
      </w:r>
      <w:r w:rsidR="005F3416" w:rsidRPr="005F3416">
        <w:rPr>
          <w:rFonts w:ascii="Times New Roman" w:hAnsi="Times New Roman" w:cs="Times New Roman"/>
          <w:b/>
          <w:bCs/>
          <w:sz w:val="24"/>
          <w:szCs w:val="24"/>
        </w:rPr>
        <w:t xml:space="preserve"> </w:t>
      </w:r>
      <w:r w:rsidR="007F1748">
        <w:rPr>
          <w:rFonts w:ascii="Times New Roman" w:hAnsi="Times New Roman" w:cs="Times New Roman"/>
          <w:b/>
          <w:bCs/>
          <w:sz w:val="24"/>
          <w:szCs w:val="24"/>
        </w:rPr>
        <w:t>epi</w:t>
      </w:r>
      <w:r w:rsidR="00C85204">
        <w:rPr>
          <w:rFonts w:ascii="Times New Roman" w:hAnsi="Times New Roman" w:cs="Times New Roman"/>
          <w:b/>
          <w:bCs/>
          <w:sz w:val="24"/>
          <w:szCs w:val="24"/>
        </w:rPr>
        <w:t>-</w:t>
      </w:r>
      <w:r w:rsidR="007F1748">
        <w:rPr>
          <w:rFonts w:ascii="Times New Roman" w:hAnsi="Times New Roman" w:cs="Times New Roman"/>
          <w:b/>
          <w:bCs/>
          <w:sz w:val="24"/>
          <w:szCs w:val="24"/>
        </w:rPr>
        <w:t xml:space="preserve">transcriptomic </w:t>
      </w:r>
      <w:r w:rsidR="005F3416" w:rsidRPr="005F3416">
        <w:rPr>
          <w:rFonts w:ascii="Times New Roman" w:hAnsi="Times New Roman" w:cs="Times New Roman"/>
          <w:b/>
          <w:bCs/>
          <w:sz w:val="24"/>
          <w:szCs w:val="24"/>
        </w:rPr>
        <w:t xml:space="preserve">methylation marker genes in </w:t>
      </w:r>
      <w:r w:rsidR="00523A06">
        <w:rPr>
          <w:rFonts w:ascii="Times New Roman" w:hAnsi="Times New Roman" w:cs="Times New Roman"/>
          <w:b/>
          <w:bCs/>
          <w:sz w:val="24"/>
          <w:szCs w:val="24"/>
        </w:rPr>
        <w:t>soybeans</w:t>
      </w:r>
      <w:r w:rsidR="00DB2E33">
        <w:rPr>
          <w:rFonts w:ascii="Times New Roman" w:hAnsi="Times New Roman" w:cs="Times New Roman"/>
          <w:b/>
          <w:bCs/>
          <w:sz w:val="24"/>
          <w:szCs w:val="24"/>
        </w:rPr>
        <w:t xml:space="preserve"> (</w:t>
      </w:r>
      <w:r w:rsidR="00DB2E33" w:rsidRPr="00DB2E33">
        <w:rPr>
          <w:rFonts w:ascii="Times New Roman" w:hAnsi="Times New Roman" w:cs="Times New Roman"/>
          <w:b/>
          <w:bCs/>
          <w:i/>
          <w:iCs/>
          <w:sz w:val="24"/>
          <w:szCs w:val="24"/>
        </w:rPr>
        <w:t>Glycine max</w:t>
      </w:r>
      <w:r w:rsidR="00DB2E33">
        <w:rPr>
          <w:rFonts w:ascii="Times New Roman" w:hAnsi="Times New Roman" w:cs="Times New Roman"/>
          <w:b/>
          <w:bCs/>
          <w:sz w:val="24"/>
          <w:szCs w:val="24"/>
        </w:rPr>
        <w:t>)</w:t>
      </w:r>
      <w:r w:rsidR="005F3416" w:rsidRPr="005F3416">
        <w:rPr>
          <w:rFonts w:ascii="Times New Roman" w:hAnsi="Times New Roman" w:cs="Times New Roman"/>
          <w:b/>
          <w:bCs/>
          <w:sz w:val="24"/>
          <w:szCs w:val="24"/>
        </w:rPr>
        <w:t xml:space="preserve">, and their expression profiling in </w:t>
      </w:r>
      <w:r w:rsidR="00DD18C1">
        <w:rPr>
          <w:rFonts w:ascii="Times New Roman" w:hAnsi="Times New Roman" w:cs="Times New Roman"/>
          <w:b/>
          <w:bCs/>
          <w:sz w:val="24"/>
          <w:szCs w:val="24"/>
        </w:rPr>
        <w:t xml:space="preserve">various organs </w:t>
      </w:r>
      <w:r w:rsidR="005F3416" w:rsidRPr="005F3416">
        <w:rPr>
          <w:rFonts w:ascii="Times New Roman" w:hAnsi="Times New Roman" w:cs="Times New Roman"/>
          <w:b/>
          <w:bCs/>
          <w:sz w:val="24"/>
          <w:szCs w:val="24"/>
        </w:rPr>
        <w:t>and</w:t>
      </w:r>
      <w:r w:rsidR="005567CF">
        <w:rPr>
          <w:rFonts w:ascii="Times New Roman" w:hAnsi="Times New Roman" w:cs="Times New Roman"/>
          <w:b/>
          <w:bCs/>
          <w:sz w:val="24"/>
          <w:szCs w:val="24"/>
        </w:rPr>
        <w:t xml:space="preserve"> environmental stimuli</w:t>
      </w:r>
      <w:r w:rsidR="005F3416" w:rsidRPr="005F3416">
        <w:rPr>
          <w:rFonts w:ascii="Times New Roman" w:hAnsi="Times New Roman" w:cs="Times New Roman"/>
          <w:b/>
          <w:bCs/>
          <w:sz w:val="24"/>
          <w:szCs w:val="24"/>
        </w:rPr>
        <w:t>.</w:t>
      </w:r>
      <w:commentRangeEnd w:id="0"/>
      <w:r w:rsidR="00B45A51">
        <w:rPr>
          <w:rStyle w:val="CommentReference"/>
        </w:rPr>
        <w:commentReference w:id="0"/>
      </w:r>
    </w:p>
    <w:p w14:paraId="41E2643F" w14:textId="77777777" w:rsidR="00957682" w:rsidRDefault="00957682" w:rsidP="00774A12">
      <w:pPr>
        <w:spacing w:line="360" w:lineRule="auto"/>
        <w:jc w:val="both"/>
        <w:rPr>
          <w:rFonts w:ascii="Times New Roman" w:hAnsi="Times New Roman" w:cs="Times New Roman"/>
          <w:b/>
          <w:bCs/>
          <w:sz w:val="24"/>
          <w:szCs w:val="24"/>
        </w:rPr>
      </w:pPr>
    </w:p>
    <w:p w14:paraId="3BB83868" w14:textId="3E4C7C09" w:rsidR="00957682" w:rsidRDefault="00361D0E"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Abstract</w:t>
      </w:r>
    </w:p>
    <w:p w14:paraId="2E13D264" w14:textId="782C96AD" w:rsidR="00321EAB" w:rsidRDefault="00AF3876" w:rsidP="00774A12">
      <w:pPr>
        <w:spacing w:line="360" w:lineRule="auto"/>
        <w:jc w:val="both"/>
        <w:rPr>
          <w:rFonts w:ascii="Times New Roman" w:hAnsi="Times New Roman" w:cs="Times New Roman"/>
          <w:sz w:val="24"/>
          <w:szCs w:val="24"/>
        </w:rPr>
      </w:pPr>
      <w:r w:rsidRPr="00041322">
        <w:rPr>
          <w:rFonts w:ascii="Times New Roman" w:hAnsi="Times New Roman" w:cs="Times New Roman"/>
          <w:b/>
          <w:bCs/>
          <w:sz w:val="24"/>
          <w:szCs w:val="24"/>
        </w:rPr>
        <w:t>Background</w:t>
      </w:r>
      <w:r w:rsidR="00041322">
        <w:rPr>
          <w:rFonts w:ascii="Times New Roman" w:hAnsi="Times New Roman" w:cs="Times New Roman"/>
          <w:sz w:val="24"/>
          <w:szCs w:val="24"/>
        </w:rPr>
        <w:t xml:space="preserve">: </w:t>
      </w:r>
      <w:r w:rsidR="000B46C9" w:rsidRPr="000B46C9">
        <w:rPr>
          <w:rFonts w:ascii="Times New Roman" w:hAnsi="Times New Roman" w:cs="Times New Roman"/>
          <w:sz w:val="24"/>
          <w:szCs w:val="24"/>
        </w:rPr>
        <w:t>N6-methyladenosine (m6A) is</w:t>
      </w:r>
      <w:r w:rsidR="00C85204">
        <w:rPr>
          <w:rFonts w:ascii="Times New Roman" w:hAnsi="Times New Roman" w:cs="Times New Roman"/>
          <w:sz w:val="24"/>
          <w:szCs w:val="24"/>
        </w:rPr>
        <w:t xml:space="preserve"> one of</w:t>
      </w:r>
      <w:r w:rsidR="000B46C9" w:rsidRPr="000B46C9">
        <w:rPr>
          <w:rFonts w:ascii="Times New Roman" w:hAnsi="Times New Roman" w:cs="Times New Roman"/>
          <w:sz w:val="24"/>
          <w:szCs w:val="24"/>
        </w:rPr>
        <w:t xml:space="preserve"> the most frequently found mRNA </w:t>
      </w:r>
      <w:commentRangeStart w:id="1"/>
      <w:r w:rsidR="000B46C9" w:rsidRPr="000B46C9">
        <w:rPr>
          <w:rFonts w:ascii="Times New Roman" w:hAnsi="Times New Roman" w:cs="Times New Roman"/>
          <w:sz w:val="24"/>
          <w:szCs w:val="24"/>
        </w:rPr>
        <w:t>modification</w:t>
      </w:r>
      <w:commentRangeEnd w:id="1"/>
      <w:r w:rsidR="00B45A51">
        <w:rPr>
          <w:rStyle w:val="CommentReference"/>
        </w:rPr>
        <w:commentReference w:id="1"/>
      </w:r>
      <w:r w:rsidR="00665E10">
        <w:rPr>
          <w:rFonts w:ascii="Times New Roman" w:hAnsi="Times New Roman" w:cs="Times New Roman"/>
          <w:sz w:val="24"/>
          <w:szCs w:val="24"/>
        </w:rPr>
        <w:t xml:space="preserve"> </w:t>
      </w:r>
      <w:r w:rsidR="00665E10" w:rsidRPr="00AF3876">
        <w:rPr>
          <w:rFonts w:ascii="Times New Roman" w:hAnsi="Times New Roman" w:cs="Times New Roman"/>
          <w:sz w:val="24"/>
          <w:szCs w:val="24"/>
        </w:rPr>
        <w:t>in eukaryotes</w:t>
      </w:r>
      <w:r w:rsidR="00665E10">
        <w:rPr>
          <w:rFonts w:ascii="Times New Roman" w:hAnsi="Times New Roman" w:cs="Times New Roman"/>
          <w:sz w:val="24"/>
          <w:szCs w:val="24"/>
        </w:rPr>
        <w:t>.</w:t>
      </w:r>
      <w:r w:rsidR="00377E3D">
        <w:rPr>
          <w:rFonts w:ascii="Times New Roman" w:hAnsi="Times New Roman" w:cs="Times New Roman"/>
          <w:sz w:val="24"/>
          <w:szCs w:val="24"/>
        </w:rPr>
        <w:t xml:space="preserve"> </w:t>
      </w:r>
      <w:r w:rsidR="00EB60D5">
        <w:rPr>
          <w:rFonts w:ascii="Times New Roman" w:hAnsi="Times New Roman" w:cs="Times New Roman"/>
          <w:sz w:val="24"/>
          <w:szCs w:val="24"/>
        </w:rPr>
        <w:t>W</w:t>
      </w:r>
      <w:r w:rsidR="001303A2" w:rsidRPr="00AF3876">
        <w:rPr>
          <w:rFonts w:ascii="Times New Roman" w:hAnsi="Times New Roman" w:cs="Times New Roman"/>
          <w:sz w:val="24"/>
          <w:szCs w:val="24"/>
        </w:rPr>
        <w:t>ithout altering the nucleotide sequence</w:t>
      </w:r>
      <w:r w:rsidR="001303A2">
        <w:rPr>
          <w:rFonts w:ascii="Times New Roman" w:hAnsi="Times New Roman" w:cs="Times New Roman"/>
          <w:sz w:val="24"/>
          <w:szCs w:val="24"/>
        </w:rPr>
        <w:t>,</w:t>
      </w:r>
      <w:r w:rsidR="00EB60D5">
        <w:rPr>
          <w:rFonts w:ascii="Times New Roman" w:hAnsi="Times New Roman" w:cs="Times New Roman"/>
          <w:sz w:val="24"/>
          <w:szCs w:val="24"/>
        </w:rPr>
        <w:t xml:space="preserve"> t</w:t>
      </w:r>
      <w:r w:rsidR="00EB60D5" w:rsidRPr="00AF3876">
        <w:rPr>
          <w:rFonts w:ascii="Times New Roman" w:hAnsi="Times New Roman" w:cs="Times New Roman"/>
          <w:sz w:val="24"/>
          <w:szCs w:val="24"/>
        </w:rPr>
        <w:t>he m6A modification can regulate various biological processes in organisms through the modulation of alternative splicing, alternative polyadenylation, folding, translation, localization, transport, and decay of multiple types of RNA</w:t>
      </w:r>
      <w:r w:rsidR="00EB60D5">
        <w:rPr>
          <w:rFonts w:ascii="Times New Roman" w:hAnsi="Times New Roman" w:cs="Times New Roman"/>
          <w:sz w:val="24"/>
          <w:szCs w:val="24"/>
        </w:rPr>
        <w:t>.</w:t>
      </w:r>
      <w:r w:rsidR="00095B7B">
        <w:rPr>
          <w:rFonts w:ascii="Times New Roman" w:hAnsi="Times New Roman" w:cs="Times New Roman"/>
          <w:sz w:val="24"/>
          <w:szCs w:val="24"/>
        </w:rPr>
        <w:t xml:space="preserve"> This dynamic complex has three crucial components</w:t>
      </w:r>
      <w:r w:rsidR="00931DA5">
        <w:rPr>
          <w:rFonts w:ascii="Times New Roman" w:hAnsi="Times New Roman" w:cs="Times New Roman"/>
          <w:sz w:val="24"/>
          <w:szCs w:val="24"/>
        </w:rPr>
        <w:t xml:space="preserve"> namely </w:t>
      </w:r>
      <w:r w:rsidR="00C224CF">
        <w:rPr>
          <w:rFonts w:ascii="Times New Roman" w:hAnsi="Times New Roman" w:cs="Times New Roman"/>
          <w:sz w:val="24"/>
          <w:szCs w:val="24"/>
        </w:rPr>
        <w:t xml:space="preserve">the </w:t>
      </w:r>
      <w:r w:rsidR="00931DA5">
        <w:rPr>
          <w:rFonts w:ascii="Times New Roman" w:hAnsi="Times New Roman" w:cs="Times New Roman"/>
          <w:sz w:val="24"/>
          <w:szCs w:val="24"/>
        </w:rPr>
        <w:t xml:space="preserve">writer, </w:t>
      </w:r>
      <w:r w:rsidR="00C224CF">
        <w:rPr>
          <w:rFonts w:ascii="Times New Roman" w:hAnsi="Times New Roman" w:cs="Times New Roman"/>
          <w:sz w:val="24"/>
          <w:szCs w:val="24"/>
        </w:rPr>
        <w:t>eraser,</w:t>
      </w:r>
      <w:r w:rsidR="00931DA5">
        <w:rPr>
          <w:rFonts w:ascii="Times New Roman" w:hAnsi="Times New Roman" w:cs="Times New Roman"/>
          <w:sz w:val="24"/>
          <w:szCs w:val="24"/>
        </w:rPr>
        <w:t xml:space="preserve"> and reader, </w:t>
      </w:r>
      <w:r w:rsidR="00BF0E34">
        <w:rPr>
          <w:rFonts w:ascii="Times New Roman" w:hAnsi="Times New Roman" w:cs="Times New Roman"/>
          <w:sz w:val="24"/>
          <w:szCs w:val="24"/>
        </w:rPr>
        <w:t xml:space="preserve">collaborating by doing </w:t>
      </w:r>
      <w:r w:rsidR="00174718" w:rsidRPr="00174718">
        <w:rPr>
          <w:rFonts w:ascii="Times New Roman" w:hAnsi="Times New Roman" w:cs="Times New Roman"/>
          <w:sz w:val="24"/>
          <w:szCs w:val="24"/>
        </w:rPr>
        <w:t>add</w:t>
      </w:r>
      <w:r w:rsidR="0041318B">
        <w:rPr>
          <w:rFonts w:ascii="Times New Roman" w:hAnsi="Times New Roman" w:cs="Times New Roman"/>
          <w:sz w:val="24"/>
          <w:szCs w:val="24"/>
        </w:rPr>
        <w:t>ition</w:t>
      </w:r>
      <w:r w:rsidR="00174718" w:rsidRPr="00174718">
        <w:rPr>
          <w:rFonts w:ascii="Times New Roman" w:hAnsi="Times New Roman" w:cs="Times New Roman"/>
          <w:sz w:val="24"/>
          <w:szCs w:val="24"/>
        </w:rPr>
        <w:t xml:space="preserve">, </w:t>
      </w:r>
      <w:r w:rsidR="0041318B">
        <w:rPr>
          <w:rFonts w:ascii="Times New Roman" w:hAnsi="Times New Roman" w:cs="Times New Roman"/>
          <w:sz w:val="24"/>
          <w:szCs w:val="24"/>
        </w:rPr>
        <w:t xml:space="preserve">subtraction and reading </w:t>
      </w:r>
      <w:r w:rsidR="00174718" w:rsidRPr="00174718">
        <w:rPr>
          <w:rFonts w:ascii="Times New Roman" w:hAnsi="Times New Roman" w:cs="Times New Roman"/>
          <w:sz w:val="24"/>
          <w:szCs w:val="24"/>
        </w:rPr>
        <w:t xml:space="preserve">methyl </w:t>
      </w:r>
      <w:r w:rsidR="00390C84" w:rsidRPr="00174718">
        <w:rPr>
          <w:rFonts w:ascii="Times New Roman" w:hAnsi="Times New Roman" w:cs="Times New Roman"/>
          <w:sz w:val="24"/>
          <w:szCs w:val="24"/>
        </w:rPr>
        <w:t>groups,</w:t>
      </w:r>
      <w:r w:rsidR="00174718" w:rsidRPr="00174718">
        <w:rPr>
          <w:rFonts w:ascii="Times New Roman" w:hAnsi="Times New Roman" w:cs="Times New Roman"/>
          <w:sz w:val="24"/>
          <w:szCs w:val="24"/>
        </w:rPr>
        <w:t xml:space="preserve"> respectively</w:t>
      </w:r>
      <w:r w:rsidR="00C224CF">
        <w:rPr>
          <w:rFonts w:ascii="Times New Roman" w:hAnsi="Times New Roman" w:cs="Times New Roman"/>
          <w:sz w:val="24"/>
          <w:szCs w:val="24"/>
        </w:rPr>
        <w:t>.</w:t>
      </w:r>
      <w:r w:rsidR="005738B6">
        <w:rPr>
          <w:rFonts w:ascii="Times New Roman" w:hAnsi="Times New Roman" w:cs="Times New Roman"/>
          <w:sz w:val="24"/>
          <w:szCs w:val="24"/>
        </w:rPr>
        <w:t xml:space="preserve"> To date</w:t>
      </w:r>
      <w:r w:rsidR="009827B2">
        <w:rPr>
          <w:rFonts w:ascii="Times New Roman" w:hAnsi="Times New Roman" w:cs="Times New Roman"/>
          <w:sz w:val="24"/>
          <w:szCs w:val="24"/>
        </w:rPr>
        <w:t xml:space="preserve">, investigation on m6A regulatory genes in </w:t>
      </w:r>
      <w:r w:rsidR="001D2900">
        <w:rPr>
          <w:rFonts w:ascii="Times New Roman" w:hAnsi="Times New Roman" w:cs="Times New Roman"/>
          <w:sz w:val="24"/>
          <w:szCs w:val="24"/>
        </w:rPr>
        <w:t>plants</w:t>
      </w:r>
      <w:r w:rsidR="009827B2">
        <w:rPr>
          <w:rFonts w:ascii="Times New Roman" w:hAnsi="Times New Roman" w:cs="Times New Roman"/>
          <w:sz w:val="24"/>
          <w:szCs w:val="24"/>
        </w:rPr>
        <w:t xml:space="preserve"> </w:t>
      </w:r>
      <w:r w:rsidR="005915F1">
        <w:rPr>
          <w:rFonts w:ascii="Times New Roman" w:hAnsi="Times New Roman" w:cs="Times New Roman"/>
          <w:sz w:val="24"/>
          <w:szCs w:val="24"/>
        </w:rPr>
        <w:t>remains</w:t>
      </w:r>
      <w:r w:rsidR="009827B2">
        <w:rPr>
          <w:rFonts w:ascii="Times New Roman" w:hAnsi="Times New Roman" w:cs="Times New Roman"/>
          <w:sz w:val="24"/>
          <w:szCs w:val="24"/>
        </w:rPr>
        <w:t xml:space="preserve"> </w:t>
      </w:r>
      <w:r w:rsidR="001D2900">
        <w:rPr>
          <w:rFonts w:ascii="Times New Roman" w:hAnsi="Times New Roman" w:cs="Times New Roman"/>
          <w:sz w:val="24"/>
          <w:szCs w:val="24"/>
        </w:rPr>
        <w:t>obscured</w:t>
      </w:r>
      <w:r w:rsidR="009827B2">
        <w:rPr>
          <w:rFonts w:ascii="Times New Roman" w:hAnsi="Times New Roman" w:cs="Times New Roman"/>
          <w:sz w:val="24"/>
          <w:szCs w:val="24"/>
        </w:rPr>
        <w:t>.</w:t>
      </w:r>
    </w:p>
    <w:p w14:paraId="392C04C7" w14:textId="048A1A4D" w:rsidR="00041322" w:rsidRDefault="00077F6A" w:rsidP="00774A12">
      <w:pPr>
        <w:spacing w:line="360" w:lineRule="auto"/>
        <w:jc w:val="both"/>
        <w:rPr>
          <w:rFonts w:ascii="Times New Roman" w:hAnsi="Times New Roman" w:cs="Times New Roman"/>
          <w:sz w:val="24"/>
          <w:szCs w:val="24"/>
        </w:rPr>
      </w:pPr>
      <w:r w:rsidRPr="00077F6A">
        <w:rPr>
          <w:rFonts w:ascii="Times New Roman" w:hAnsi="Times New Roman" w:cs="Times New Roman"/>
          <w:b/>
          <w:bCs/>
          <w:sz w:val="24"/>
          <w:szCs w:val="24"/>
        </w:rPr>
        <w:t>Results</w:t>
      </w:r>
      <w:r>
        <w:rPr>
          <w:rFonts w:ascii="Times New Roman" w:hAnsi="Times New Roman" w:cs="Times New Roman"/>
          <w:b/>
          <w:bCs/>
          <w:sz w:val="24"/>
          <w:szCs w:val="24"/>
        </w:rPr>
        <w:t xml:space="preserve">: </w:t>
      </w:r>
      <w:r w:rsidR="00AE3175">
        <w:rPr>
          <w:rFonts w:ascii="Times New Roman" w:hAnsi="Times New Roman" w:cs="Times New Roman"/>
          <w:sz w:val="24"/>
          <w:szCs w:val="24"/>
        </w:rPr>
        <w:t>I</w:t>
      </w:r>
      <w:r w:rsidR="00AE3175" w:rsidRPr="00AE3175">
        <w:rPr>
          <w:rFonts w:ascii="Times New Roman" w:hAnsi="Times New Roman" w:cs="Times New Roman"/>
          <w:sz w:val="24"/>
          <w:szCs w:val="24"/>
        </w:rPr>
        <w:t>n thi</w:t>
      </w:r>
      <w:r w:rsidR="00AE3175">
        <w:rPr>
          <w:rFonts w:ascii="Times New Roman" w:hAnsi="Times New Roman" w:cs="Times New Roman"/>
          <w:sz w:val="24"/>
          <w:szCs w:val="24"/>
        </w:rPr>
        <w:t xml:space="preserve">s study, </w:t>
      </w:r>
      <w:r w:rsidR="002A290F">
        <w:rPr>
          <w:rFonts w:ascii="Times New Roman" w:hAnsi="Times New Roman" w:cs="Times New Roman"/>
          <w:sz w:val="24"/>
          <w:szCs w:val="24"/>
        </w:rPr>
        <w:t>42 soybeans m6A</w:t>
      </w:r>
      <w:r w:rsidR="000313BA">
        <w:rPr>
          <w:rFonts w:ascii="Times New Roman" w:hAnsi="Times New Roman" w:cs="Times New Roman"/>
          <w:sz w:val="24"/>
          <w:szCs w:val="24"/>
        </w:rPr>
        <w:t xml:space="preserve"> regulatory genes</w:t>
      </w:r>
      <w:r w:rsidR="002A290F">
        <w:rPr>
          <w:rFonts w:ascii="Times New Roman" w:hAnsi="Times New Roman" w:cs="Times New Roman"/>
          <w:sz w:val="24"/>
          <w:szCs w:val="24"/>
        </w:rPr>
        <w:t xml:space="preserve"> were identified through a comprehensive genome-wide fashion. </w:t>
      </w:r>
      <w:r w:rsidR="000313BA">
        <w:rPr>
          <w:rFonts w:ascii="Times New Roman" w:hAnsi="Times New Roman" w:cs="Times New Roman"/>
          <w:sz w:val="24"/>
          <w:szCs w:val="24"/>
        </w:rPr>
        <w:t>The structural</w:t>
      </w:r>
      <w:r w:rsidR="00B7077B">
        <w:rPr>
          <w:rFonts w:ascii="Times New Roman" w:hAnsi="Times New Roman" w:cs="Times New Roman"/>
          <w:sz w:val="24"/>
          <w:szCs w:val="24"/>
        </w:rPr>
        <w:t xml:space="preserve"> </w:t>
      </w:r>
      <w:r w:rsidR="002043F6">
        <w:rPr>
          <w:rFonts w:ascii="Times New Roman" w:hAnsi="Times New Roman" w:cs="Times New Roman"/>
          <w:sz w:val="24"/>
          <w:szCs w:val="24"/>
        </w:rPr>
        <w:t>analysis uncover</w:t>
      </w:r>
      <w:r w:rsidR="00B109CA">
        <w:rPr>
          <w:rFonts w:ascii="Times New Roman" w:hAnsi="Times New Roman" w:cs="Times New Roman"/>
          <w:sz w:val="24"/>
          <w:szCs w:val="24"/>
        </w:rPr>
        <w:t xml:space="preserve">ed the </w:t>
      </w:r>
      <w:r w:rsidR="003631E5">
        <w:rPr>
          <w:rFonts w:ascii="Times New Roman" w:hAnsi="Times New Roman" w:cs="Times New Roman"/>
          <w:sz w:val="24"/>
          <w:szCs w:val="24"/>
        </w:rPr>
        <w:t xml:space="preserve">architectural and </w:t>
      </w:r>
      <w:r w:rsidR="00B109CA">
        <w:rPr>
          <w:rFonts w:ascii="Times New Roman" w:hAnsi="Times New Roman" w:cs="Times New Roman"/>
          <w:sz w:val="24"/>
          <w:szCs w:val="24"/>
        </w:rPr>
        <w:t xml:space="preserve">functional </w:t>
      </w:r>
      <w:r w:rsidR="004755BF">
        <w:rPr>
          <w:rFonts w:ascii="Times New Roman" w:hAnsi="Times New Roman" w:cs="Times New Roman"/>
          <w:sz w:val="24"/>
          <w:szCs w:val="24"/>
        </w:rPr>
        <w:t>diversity</w:t>
      </w:r>
      <w:r w:rsidR="00CA4715">
        <w:rPr>
          <w:rFonts w:ascii="Times New Roman" w:hAnsi="Times New Roman" w:cs="Times New Roman"/>
          <w:sz w:val="24"/>
          <w:szCs w:val="24"/>
        </w:rPr>
        <w:t xml:space="preserve"> </w:t>
      </w:r>
      <w:r w:rsidR="004755BF" w:rsidRPr="000A2BBF">
        <w:rPr>
          <w:rFonts w:ascii="Times New Roman" w:hAnsi="Times New Roman" w:cs="Times New Roman"/>
          <w:sz w:val="24"/>
          <w:szCs w:val="24"/>
        </w:rPr>
        <w:t xml:space="preserve">among different subgroups of </w:t>
      </w:r>
      <w:r w:rsidR="00365207">
        <w:rPr>
          <w:rFonts w:ascii="Times New Roman" w:hAnsi="Times New Roman" w:cs="Times New Roman"/>
          <w:sz w:val="24"/>
          <w:szCs w:val="24"/>
        </w:rPr>
        <w:t xml:space="preserve">soybean </w:t>
      </w:r>
      <w:r w:rsidR="004755BF" w:rsidRPr="000A2BBF">
        <w:rPr>
          <w:rFonts w:ascii="Times New Roman" w:hAnsi="Times New Roman" w:cs="Times New Roman"/>
          <w:sz w:val="24"/>
          <w:szCs w:val="24"/>
        </w:rPr>
        <w:t>m6A regulatory genes</w:t>
      </w:r>
      <w:r w:rsidR="00365207">
        <w:rPr>
          <w:rFonts w:ascii="Times New Roman" w:hAnsi="Times New Roman" w:cs="Times New Roman"/>
          <w:sz w:val="24"/>
          <w:szCs w:val="24"/>
        </w:rPr>
        <w:t>.</w:t>
      </w:r>
      <w:r w:rsidR="00FA0D6B">
        <w:rPr>
          <w:rFonts w:ascii="Times New Roman" w:hAnsi="Times New Roman" w:cs="Times New Roman"/>
          <w:sz w:val="24"/>
          <w:szCs w:val="24"/>
        </w:rPr>
        <w:t xml:space="preserve"> </w:t>
      </w:r>
      <w:r w:rsidR="0067707F">
        <w:rPr>
          <w:rFonts w:ascii="Times New Roman" w:hAnsi="Times New Roman" w:cs="Times New Roman"/>
          <w:sz w:val="24"/>
          <w:szCs w:val="24"/>
        </w:rPr>
        <w:t xml:space="preserve">18 </w:t>
      </w:r>
      <w:commentRangeStart w:id="2"/>
      <w:r w:rsidR="0067707F">
        <w:rPr>
          <w:rFonts w:ascii="Times New Roman" w:hAnsi="Times New Roman" w:cs="Times New Roman"/>
          <w:sz w:val="24"/>
          <w:szCs w:val="24"/>
        </w:rPr>
        <w:t>Duplication</w:t>
      </w:r>
      <w:commentRangeEnd w:id="2"/>
      <w:r w:rsidR="00B45A51">
        <w:rPr>
          <w:rStyle w:val="CommentReference"/>
        </w:rPr>
        <w:commentReference w:id="2"/>
      </w:r>
      <w:r w:rsidR="0067707F">
        <w:rPr>
          <w:rFonts w:ascii="Times New Roman" w:hAnsi="Times New Roman" w:cs="Times New Roman"/>
          <w:sz w:val="24"/>
          <w:szCs w:val="24"/>
        </w:rPr>
        <w:t xml:space="preserve"> events were </w:t>
      </w:r>
      <w:r w:rsidR="00497096">
        <w:rPr>
          <w:rFonts w:ascii="Times New Roman" w:hAnsi="Times New Roman" w:cs="Times New Roman"/>
          <w:sz w:val="24"/>
          <w:szCs w:val="24"/>
        </w:rPr>
        <w:t>pinpointed</w:t>
      </w:r>
      <w:r w:rsidR="00BF2133">
        <w:rPr>
          <w:rFonts w:ascii="Times New Roman" w:hAnsi="Times New Roman" w:cs="Times New Roman"/>
          <w:sz w:val="24"/>
          <w:szCs w:val="24"/>
        </w:rPr>
        <w:t xml:space="preserve"> </w:t>
      </w:r>
      <w:r w:rsidR="004B549D">
        <w:rPr>
          <w:rFonts w:ascii="Times New Roman" w:hAnsi="Times New Roman" w:cs="Times New Roman"/>
          <w:sz w:val="24"/>
          <w:szCs w:val="24"/>
        </w:rPr>
        <w:t xml:space="preserve">which </w:t>
      </w:r>
      <w:r w:rsidR="004B549D" w:rsidRPr="000A2BBF">
        <w:rPr>
          <w:rFonts w:ascii="Times New Roman" w:hAnsi="Times New Roman" w:cs="Times New Roman"/>
          <w:sz w:val="24"/>
          <w:szCs w:val="24"/>
        </w:rPr>
        <w:t>evolved through purified selection.</w:t>
      </w:r>
      <w:r w:rsidR="004A0425">
        <w:rPr>
          <w:rFonts w:ascii="Times New Roman" w:hAnsi="Times New Roman" w:cs="Times New Roman"/>
          <w:sz w:val="24"/>
          <w:szCs w:val="24"/>
        </w:rPr>
        <w:t xml:space="preserve"> </w:t>
      </w:r>
      <w:r w:rsidR="008349BD">
        <w:rPr>
          <w:rFonts w:ascii="Times New Roman" w:hAnsi="Times New Roman" w:cs="Times New Roman"/>
          <w:sz w:val="24"/>
          <w:szCs w:val="24"/>
        </w:rPr>
        <w:t xml:space="preserve">Cluster </w:t>
      </w:r>
      <w:r w:rsidR="00B045B3">
        <w:rPr>
          <w:rFonts w:ascii="Times New Roman" w:hAnsi="Times New Roman" w:cs="Times New Roman"/>
          <w:sz w:val="24"/>
          <w:szCs w:val="24"/>
        </w:rPr>
        <w:t xml:space="preserve">and hub gene </w:t>
      </w:r>
      <w:r w:rsidR="008349BD">
        <w:rPr>
          <w:rFonts w:ascii="Times New Roman" w:hAnsi="Times New Roman" w:cs="Times New Roman"/>
          <w:sz w:val="24"/>
          <w:szCs w:val="24"/>
        </w:rPr>
        <w:t xml:space="preserve">identification </w:t>
      </w:r>
      <w:r w:rsidR="00FD4D9B">
        <w:rPr>
          <w:rFonts w:ascii="Times New Roman" w:hAnsi="Times New Roman" w:cs="Times New Roman"/>
          <w:sz w:val="24"/>
          <w:szCs w:val="24"/>
        </w:rPr>
        <w:t xml:space="preserve">revealed </w:t>
      </w:r>
      <w:r w:rsidR="00214244">
        <w:rPr>
          <w:rFonts w:ascii="Times New Roman" w:hAnsi="Times New Roman" w:cs="Times New Roman"/>
          <w:sz w:val="24"/>
          <w:szCs w:val="24"/>
        </w:rPr>
        <w:t xml:space="preserve">a </w:t>
      </w:r>
      <w:r w:rsidR="004A0425">
        <w:rPr>
          <w:rFonts w:ascii="Times New Roman" w:hAnsi="Times New Roman" w:cs="Times New Roman"/>
          <w:sz w:val="24"/>
          <w:szCs w:val="24"/>
        </w:rPr>
        <w:t>lower</w:t>
      </w:r>
      <w:r w:rsidR="00214244">
        <w:rPr>
          <w:rFonts w:ascii="Times New Roman" w:hAnsi="Times New Roman" w:cs="Times New Roman"/>
          <w:sz w:val="24"/>
          <w:szCs w:val="24"/>
        </w:rPr>
        <w:t xml:space="preserve"> strength of interaction of eraser protein</w:t>
      </w:r>
      <w:r w:rsidR="003631E5">
        <w:rPr>
          <w:rFonts w:ascii="Times New Roman" w:hAnsi="Times New Roman" w:cs="Times New Roman"/>
          <w:sz w:val="24"/>
          <w:szCs w:val="24"/>
        </w:rPr>
        <w:t>s</w:t>
      </w:r>
      <w:r w:rsidR="00214244">
        <w:rPr>
          <w:rFonts w:ascii="Times New Roman" w:hAnsi="Times New Roman" w:cs="Times New Roman"/>
          <w:sz w:val="24"/>
          <w:szCs w:val="24"/>
        </w:rPr>
        <w:t>.</w:t>
      </w:r>
      <w:r w:rsidR="004A0425">
        <w:rPr>
          <w:rFonts w:ascii="Times New Roman" w:hAnsi="Times New Roman" w:cs="Times New Roman"/>
          <w:sz w:val="24"/>
          <w:szCs w:val="24"/>
        </w:rPr>
        <w:t xml:space="preserve"> </w:t>
      </w:r>
      <w:r w:rsidR="00436E0D">
        <w:rPr>
          <w:rFonts w:ascii="Times New Roman" w:hAnsi="Times New Roman" w:cs="Times New Roman"/>
          <w:sz w:val="24"/>
          <w:szCs w:val="24"/>
        </w:rPr>
        <w:t>Based on the i</w:t>
      </w:r>
      <w:r w:rsidR="00670BC4">
        <w:rPr>
          <w:rFonts w:ascii="Times New Roman" w:hAnsi="Times New Roman" w:cs="Times New Roman"/>
          <w:sz w:val="24"/>
          <w:szCs w:val="24"/>
        </w:rPr>
        <w:t xml:space="preserve">nteraction </w:t>
      </w:r>
      <w:r w:rsidR="00251443">
        <w:rPr>
          <w:rFonts w:ascii="Times New Roman" w:hAnsi="Times New Roman" w:cs="Times New Roman"/>
          <w:sz w:val="24"/>
          <w:szCs w:val="24"/>
        </w:rPr>
        <w:t>between</w:t>
      </w:r>
      <w:r w:rsidR="008A318C">
        <w:rPr>
          <w:rFonts w:ascii="Times New Roman" w:hAnsi="Times New Roman" w:cs="Times New Roman"/>
          <w:sz w:val="24"/>
          <w:szCs w:val="24"/>
        </w:rPr>
        <w:t xml:space="preserve"> miRNA and soybean</w:t>
      </w:r>
      <w:r w:rsidR="00251443">
        <w:rPr>
          <w:rFonts w:ascii="Times New Roman" w:hAnsi="Times New Roman" w:cs="Times New Roman"/>
          <w:sz w:val="24"/>
          <w:szCs w:val="24"/>
        </w:rPr>
        <w:t xml:space="preserve"> m6A</w:t>
      </w:r>
      <w:r w:rsidR="00436E0D">
        <w:rPr>
          <w:rFonts w:ascii="Times New Roman" w:hAnsi="Times New Roman" w:cs="Times New Roman"/>
          <w:sz w:val="24"/>
          <w:szCs w:val="24"/>
        </w:rPr>
        <w:t xml:space="preserve">, </w:t>
      </w:r>
      <w:r w:rsidR="003631E5">
        <w:rPr>
          <w:rFonts w:ascii="Times New Roman" w:hAnsi="Times New Roman" w:cs="Times New Roman"/>
          <w:sz w:val="24"/>
          <w:szCs w:val="24"/>
        </w:rPr>
        <w:t xml:space="preserve">it can be hypothesized that </w:t>
      </w:r>
      <w:r w:rsidR="00B16306">
        <w:rPr>
          <w:rFonts w:ascii="Times New Roman" w:hAnsi="Times New Roman" w:cs="Times New Roman"/>
          <w:sz w:val="24"/>
          <w:szCs w:val="24"/>
        </w:rPr>
        <w:t>w</w:t>
      </w:r>
      <w:r w:rsidR="009E1060">
        <w:rPr>
          <w:rFonts w:ascii="Times New Roman" w:hAnsi="Times New Roman" w:cs="Times New Roman"/>
          <w:sz w:val="24"/>
          <w:szCs w:val="24"/>
        </w:rPr>
        <w:t>riter components</w:t>
      </w:r>
      <w:r w:rsidR="00B16306">
        <w:rPr>
          <w:rFonts w:ascii="Times New Roman" w:hAnsi="Times New Roman" w:cs="Times New Roman"/>
          <w:sz w:val="24"/>
          <w:szCs w:val="24"/>
        </w:rPr>
        <w:t xml:space="preserve"> might prefer to be regulated</w:t>
      </w:r>
      <w:r w:rsidR="003631E5">
        <w:rPr>
          <w:rFonts w:ascii="Times New Roman" w:hAnsi="Times New Roman" w:cs="Times New Roman"/>
          <w:sz w:val="24"/>
          <w:szCs w:val="24"/>
        </w:rPr>
        <w:t xml:space="preserve"> </w:t>
      </w:r>
      <w:r w:rsidR="00B16306">
        <w:rPr>
          <w:rFonts w:ascii="Times New Roman" w:hAnsi="Times New Roman" w:cs="Times New Roman"/>
          <w:sz w:val="24"/>
          <w:szCs w:val="24"/>
        </w:rPr>
        <w:t>by</w:t>
      </w:r>
      <w:r w:rsidR="00A378DA">
        <w:rPr>
          <w:rFonts w:ascii="Times New Roman" w:hAnsi="Times New Roman" w:cs="Times New Roman"/>
          <w:sz w:val="24"/>
          <w:szCs w:val="24"/>
        </w:rPr>
        <w:t xml:space="preserve"> miRNA than </w:t>
      </w:r>
      <w:r w:rsidR="008A318C">
        <w:rPr>
          <w:rFonts w:ascii="Times New Roman" w:hAnsi="Times New Roman" w:cs="Times New Roman"/>
          <w:sz w:val="24"/>
          <w:szCs w:val="24"/>
        </w:rPr>
        <w:t>erasers</w:t>
      </w:r>
      <w:r w:rsidR="00A378DA">
        <w:rPr>
          <w:rFonts w:ascii="Times New Roman" w:hAnsi="Times New Roman" w:cs="Times New Roman"/>
          <w:sz w:val="24"/>
          <w:szCs w:val="24"/>
        </w:rPr>
        <w:t xml:space="preserve"> and reader</w:t>
      </w:r>
      <w:r w:rsidR="00670BC4">
        <w:rPr>
          <w:rFonts w:ascii="Times New Roman" w:hAnsi="Times New Roman" w:cs="Times New Roman"/>
          <w:sz w:val="24"/>
          <w:szCs w:val="24"/>
        </w:rPr>
        <w:t>s.</w:t>
      </w:r>
      <w:r w:rsidR="00B612A0">
        <w:rPr>
          <w:rFonts w:ascii="Times New Roman" w:hAnsi="Times New Roman" w:cs="Times New Roman"/>
          <w:sz w:val="24"/>
          <w:szCs w:val="24"/>
        </w:rPr>
        <w:t xml:space="preserve"> Furthermore,</w:t>
      </w:r>
      <w:r w:rsidR="000B0817">
        <w:rPr>
          <w:rFonts w:ascii="Times New Roman" w:hAnsi="Times New Roman" w:cs="Times New Roman"/>
          <w:sz w:val="24"/>
          <w:szCs w:val="24"/>
        </w:rPr>
        <w:t xml:space="preserve"> </w:t>
      </w:r>
      <w:commentRangeStart w:id="3"/>
      <w:r w:rsidR="002F2461">
        <w:rPr>
          <w:rFonts w:ascii="Times New Roman" w:hAnsi="Times New Roman" w:cs="Times New Roman"/>
          <w:sz w:val="24"/>
          <w:szCs w:val="24"/>
        </w:rPr>
        <w:t>E</w:t>
      </w:r>
      <w:r w:rsidR="00E906A4">
        <w:rPr>
          <w:rFonts w:ascii="Times New Roman" w:hAnsi="Times New Roman" w:cs="Times New Roman"/>
          <w:sz w:val="24"/>
          <w:szCs w:val="24"/>
        </w:rPr>
        <w:t>xpression</w:t>
      </w:r>
      <w:commentRangeEnd w:id="3"/>
      <w:r w:rsidR="00B45A51">
        <w:rPr>
          <w:rStyle w:val="CommentReference"/>
        </w:rPr>
        <w:commentReference w:id="3"/>
      </w:r>
      <w:r w:rsidR="00E906A4">
        <w:rPr>
          <w:rFonts w:ascii="Times New Roman" w:hAnsi="Times New Roman" w:cs="Times New Roman"/>
          <w:sz w:val="24"/>
          <w:szCs w:val="24"/>
        </w:rPr>
        <w:t xml:space="preserve"> </w:t>
      </w:r>
      <w:r w:rsidR="003631E5">
        <w:rPr>
          <w:rFonts w:ascii="Times New Roman" w:hAnsi="Times New Roman" w:cs="Times New Roman"/>
          <w:sz w:val="24"/>
          <w:szCs w:val="24"/>
        </w:rPr>
        <w:t>analysis</w:t>
      </w:r>
      <w:r w:rsidR="00E906A4">
        <w:rPr>
          <w:rFonts w:ascii="Times New Roman" w:hAnsi="Times New Roman" w:cs="Times New Roman"/>
          <w:sz w:val="24"/>
          <w:szCs w:val="24"/>
        </w:rPr>
        <w:t xml:space="preserve"> </w:t>
      </w:r>
      <w:r w:rsidR="00AB22E4" w:rsidRPr="00AB22E4">
        <w:rPr>
          <w:rFonts w:ascii="Times New Roman" w:hAnsi="Times New Roman" w:cs="Times New Roman"/>
          <w:sz w:val="24"/>
          <w:szCs w:val="24"/>
        </w:rPr>
        <w:t>showed varied responses</w:t>
      </w:r>
      <w:r w:rsidR="003631E5">
        <w:rPr>
          <w:rFonts w:ascii="Times New Roman" w:hAnsi="Times New Roman" w:cs="Times New Roman"/>
          <w:sz w:val="24"/>
          <w:szCs w:val="24"/>
        </w:rPr>
        <w:t xml:space="preserve"> of m6A gene sets</w:t>
      </w:r>
      <w:r w:rsidR="00AB22E4" w:rsidRPr="00AB22E4">
        <w:rPr>
          <w:rFonts w:ascii="Times New Roman" w:hAnsi="Times New Roman" w:cs="Times New Roman"/>
          <w:sz w:val="24"/>
          <w:szCs w:val="24"/>
        </w:rPr>
        <w:t xml:space="preserve"> in different stress and infection contexts</w:t>
      </w:r>
      <w:r w:rsidR="00B612A0">
        <w:rPr>
          <w:rFonts w:ascii="Times New Roman" w:hAnsi="Times New Roman" w:cs="Times New Roman"/>
          <w:sz w:val="24"/>
          <w:szCs w:val="24"/>
        </w:rPr>
        <w:t>.</w:t>
      </w:r>
    </w:p>
    <w:p w14:paraId="05636178" w14:textId="4EA2315F" w:rsidR="006D46A7" w:rsidRPr="00BE34C6" w:rsidRDefault="006D46A7" w:rsidP="00774A12">
      <w:pPr>
        <w:spacing w:line="360" w:lineRule="auto"/>
        <w:jc w:val="both"/>
        <w:rPr>
          <w:rFonts w:ascii="Times New Roman" w:hAnsi="Times New Roman" w:cs="Times New Roman"/>
          <w:sz w:val="24"/>
          <w:szCs w:val="24"/>
        </w:rPr>
      </w:pPr>
      <w:r w:rsidRPr="006D46A7">
        <w:rPr>
          <w:rFonts w:ascii="Times New Roman" w:hAnsi="Times New Roman" w:cs="Times New Roman"/>
          <w:b/>
          <w:bCs/>
          <w:sz w:val="24"/>
          <w:szCs w:val="24"/>
        </w:rPr>
        <w:t xml:space="preserve">Conclusions: </w:t>
      </w:r>
      <w:r w:rsidR="00BE34C6">
        <w:rPr>
          <w:rFonts w:ascii="Times New Roman" w:hAnsi="Times New Roman" w:cs="Times New Roman"/>
          <w:sz w:val="24"/>
          <w:szCs w:val="24"/>
        </w:rPr>
        <w:t>This study may form a basement to explore the m6A regulatory genes in soybean. Th</w:t>
      </w:r>
      <w:r w:rsidR="00D344B8">
        <w:rPr>
          <w:rFonts w:ascii="Times New Roman" w:hAnsi="Times New Roman" w:cs="Times New Roman"/>
          <w:sz w:val="24"/>
          <w:szCs w:val="24"/>
        </w:rPr>
        <w:t>is</w:t>
      </w:r>
      <w:r w:rsidR="00BE34C6">
        <w:rPr>
          <w:rFonts w:ascii="Times New Roman" w:hAnsi="Times New Roman" w:cs="Times New Roman"/>
          <w:sz w:val="24"/>
          <w:szCs w:val="24"/>
        </w:rPr>
        <w:t xml:space="preserve"> </w:t>
      </w:r>
      <w:r w:rsidR="009B2090">
        <w:rPr>
          <w:rFonts w:ascii="Times New Roman" w:hAnsi="Times New Roman" w:cs="Times New Roman"/>
          <w:sz w:val="24"/>
          <w:szCs w:val="24"/>
        </w:rPr>
        <w:t>comprehensive genome-wide approach</w:t>
      </w:r>
      <w:r w:rsidR="00D344B8">
        <w:rPr>
          <w:rFonts w:ascii="Times New Roman" w:hAnsi="Times New Roman" w:cs="Times New Roman"/>
          <w:sz w:val="24"/>
          <w:szCs w:val="24"/>
        </w:rPr>
        <w:t xml:space="preserve"> might be beneficial </w:t>
      </w:r>
      <w:r w:rsidR="0013706A">
        <w:rPr>
          <w:rFonts w:ascii="Times New Roman" w:hAnsi="Times New Roman" w:cs="Times New Roman"/>
          <w:sz w:val="24"/>
          <w:szCs w:val="24"/>
        </w:rPr>
        <w:t>for</w:t>
      </w:r>
      <w:r w:rsidR="00D344B8">
        <w:rPr>
          <w:rFonts w:ascii="Times New Roman" w:hAnsi="Times New Roman" w:cs="Times New Roman"/>
          <w:sz w:val="24"/>
          <w:szCs w:val="24"/>
        </w:rPr>
        <w:t xml:space="preserve"> </w:t>
      </w:r>
      <w:r w:rsidR="00E36821">
        <w:rPr>
          <w:rFonts w:ascii="Times New Roman" w:hAnsi="Times New Roman" w:cs="Times New Roman"/>
          <w:sz w:val="24"/>
          <w:szCs w:val="24"/>
        </w:rPr>
        <w:t>better understanding</w:t>
      </w:r>
      <w:r w:rsidR="00D57343">
        <w:rPr>
          <w:rFonts w:ascii="Times New Roman" w:hAnsi="Times New Roman" w:cs="Times New Roman"/>
          <w:sz w:val="24"/>
          <w:szCs w:val="24"/>
        </w:rPr>
        <w:t xml:space="preserve"> the</w:t>
      </w:r>
      <w:r w:rsidR="00E36821">
        <w:rPr>
          <w:rFonts w:ascii="Times New Roman" w:hAnsi="Times New Roman" w:cs="Times New Roman"/>
          <w:sz w:val="24"/>
          <w:szCs w:val="24"/>
        </w:rPr>
        <w:t xml:space="preserve"> insights and dynamic </w:t>
      </w:r>
      <w:r w:rsidR="006272F8">
        <w:rPr>
          <w:rFonts w:ascii="Times New Roman" w:hAnsi="Times New Roman" w:cs="Times New Roman"/>
          <w:sz w:val="24"/>
          <w:szCs w:val="24"/>
        </w:rPr>
        <w:t>mechanisms</w:t>
      </w:r>
      <w:r w:rsidR="00E36821">
        <w:rPr>
          <w:rFonts w:ascii="Times New Roman" w:hAnsi="Times New Roman" w:cs="Times New Roman"/>
          <w:sz w:val="24"/>
          <w:szCs w:val="24"/>
        </w:rPr>
        <w:t xml:space="preserve"> of </w:t>
      </w:r>
      <w:r w:rsidR="006272F8">
        <w:rPr>
          <w:rFonts w:ascii="Times New Roman" w:hAnsi="Times New Roman" w:cs="Times New Roman"/>
          <w:sz w:val="24"/>
          <w:szCs w:val="24"/>
        </w:rPr>
        <w:t>soybean m6A genes.</w:t>
      </w:r>
    </w:p>
    <w:p w14:paraId="14123EFA" w14:textId="77777777" w:rsidR="00041322" w:rsidRDefault="00041322" w:rsidP="00774A12">
      <w:pPr>
        <w:spacing w:line="360" w:lineRule="auto"/>
        <w:jc w:val="both"/>
        <w:rPr>
          <w:rFonts w:ascii="Times New Roman" w:hAnsi="Times New Roman" w:cs="Times New Roman"/>
          <w:sz w:val="24"/>
          <w:szCs w:val="24"/>
        </w:rPr>
      </w:pPr>
    </w:p>
    <w:p w14:paraId="7EA8F6A4" w14:textId="77777777" w:rsidR="00D57343" w:rsidRDefault="00D57343" w:rsidP="00774A12">
      <w:pPr>
        <w:spacing w:line="360" w:lineRule="auto"/>
        <w:jc w:val="both"/>
        <w:rPr>
          <w:rFonts w:ascii="Times New Roman" w:hAnsi="Times New Roman" w:cs="Times New Roman"/>
          <w:b/>
          <w:bCs/>
          <w:sz w:val="24"/>
          <w:szCs w:val="24"/>
        </w:rPr>
      </w:pPr>
    </w:p>
    <w:p w14:paraId="3EB031B4" w14:textId="77777777" w:rsidR="00D57343" w:rsidRDefault="00D57343" w:rsidP="00774A12">
      <w:pPr>
        <w:spacing w:line="360" w:lineRule="auto"/>
        <w:jc w:val="both"/>
        <w:rPr>
          <w:rFonts w:ascii="Times New Roman" w:hAnsi="Times New Roman" w:cs="Times New Roman"/>
          <w:b/>
          <w:bCs/>
          <w:sz w:val="24"/>
          <w:szCs w:val="24"/>
        </w:rPr>
      </w:pPr>
    </w:p>
    <w:p w14:paraId="7A5EAB7D" w14:textId="77777777" w:rsidR="00D57343" w:rsidRDefault="00D57343" w:rsidP="00774A12">
      <w:pPr>
        <w:spacing w:line="360" w:lineRule="auto"/>
        <w:jc w:val="both"/>
        <w:rPr>
          <w:rFonts w:ascii="Times New Roman" w:hAnsi="Times New Roman" w:cs="Times New Roman"/>
          <w:b/>
          <w:bCs/>
          <w:sz w:val="24"/>
          <w:szCs w:val="24"/>
        </w:rPr>
      </w:pPr>
    </w:p>
    <w:p w14:paraId="1CE35381" w14:textId="77777777" w:rsidR="00D57343" w:rsidRDefault="00D57343" w:rsidP="00774A12">
      <w:pPr>
        <w:spacing w:line="360" w:lineRule="auto"/>
        <w:jc w:val="both"/>
        <w:rPr>
          <w:rFonts w:ascii="Times New Roman" w:hAnsi="Times New Roman" w:cs="Times New Roman"/>
          <w:b/>
          <w:bCs/>
          <w:sz w:val="24"/>
          <w:szCs w:val="24"/>
        </w:rPr>
      </w:pPr>
    </w:p>
    <w:p w14:paraId="2870156C" w14:textId="20489E08" w:rsidR="005F3416" w:rsidRPr="005F3416" w:rsidRDefault="009771A3"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I</w:t>
      </w:r>
      <w:r w:rsidR="005F3416" w:rsidRPr="005F3416">
        <w:rPr>
          <w:rFonts w:ascii="Times New Roman" w:hAnsi="Times New Roman" w:cs="Times New Roman"/>
          <w:b/>
          <w:bCs/>
          <w:sz w:val="24"/>
          <w:szCs w:val="24"/>
        </w:rPr>
        <w:t>ntroduction</w:t>
      </w:r>
    </w:p>
    <w:p w14:paraId="6EF2AA39" w14:textId="7107170A" w:rsidR="005F3416" w:rsidRPr="005F3416" w:rsidRDefault="005F3416" w:rsidP="00536EDA">
      <w:pPr>
        <w:spacing w:line="360" w:lineRule="auto"/>
        <w:jc w:val="both"/>
        <w:rPr>
          <w:rFonts w:ascii="Times New Roman" w:hAnsi="Times New Roman" w:cs="Times New Roman"/>
          <w:sz w:val="24"/>
          <w:szCs w:val="24"/>
        </w:rPr>
      </w:pPr>
      <w:commentRangeStart w:id="4"/>
      <w:r w:rsidRPr="005F3416">
        <w:rPr>
          <w:rFonts w:ascii="Times New Roman" w:hAnsi="Times New Roman" w:cs="Times New Roman"/>
          <w:sz w:val="24"/>
          <w:szCs w:val="24"/>
        </w:rPr>
        <w:t xml:space="preserve">Plants have always suffered from various biotic and abiotic stresses such as pathogens, nutritional imbalance, salt, light intensity, and drought. </w:t>
      </w:r>
      <w:commentRangeEnd w:id="4"/>
      <w:r w:rsidR="00EB682E">
        <w:rPr>
          <w:rStyle w:val="CommentReference"/>
        </w:rPr>
        <w:commentReference w:id="4"/>
      </w:r>
      <w:r w:rsidRPr="005F3416">
        <w:rPr>
          <w:rFonts w:ascii="Times New Roman" w:hAnsi="Times New Roman" w:cs="Times New Roman"/>
          <w:sz w:val="24"/>
          <w:szCs w:val="24"/>
        </w:rPr>
        <w:t>To cope with these environmental variations, plants must evolve multiple mechanisms</w:t>
      </w:r>
      <w:r w:rsidR="00C068FB">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10.1007/s44297-023-00003-y","ISSN":"2948-1945","author":[{"dropping-particle":"","family":"Tao","given":"Zeng","non-dropping-particle":"","parse-names":false,"suffix":""},{"dropping-particle":"","family":"Yan","given":"Fei","non-dropping-particle":"","parse-names":false,"suffix":""},{"dropping-particle":"","family":"Hahn","given":"Matthias","non-dropping-particle":"","parse-names":false,"suffix":""},{"dropping-particle":"","family":"Ma","given":"Zhonghua","non-dropping-particle":"","parse-names":false,"suffix":""}],"container-title":"Crop Health","id":"ITEM-1","issued":{"date-parts":[["2023"]]},"page":"1-20","publisher":"Springer Nature Singapore","title":"Regulatory roles of epigenetic modifications in plant ‑ phytopathogen interactions","type":"article-journal"},"uris":["http://www.mendeley.com/documents/?uuid=effd7c99-9ed6-4ade-84e5-ec5c717b85fb"]}],"mendeley":{"formattedCitation":"[1]","plainTextFormattedCitation":"[1]","previouslyFormattedCitation":"[1]"},"properties":{"noteIndex":0},"schema":"https://github.com/citation-style-language/schema/raw/master/csl-citation.json"}</w:instrText>
      </w:r>
      <w:r w:rsidR="00C068FB">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w:t>
      </w:r>
      <w:r w:rsidR="00C068FB">
        <w:rPr>
          <w:rFonts w:ascii="Times New Roman" w:hAnsi="Times New Roman" w:cs="Times New Roman"/>
          <w:sz w:val="24"/>
          <w:szCs w:val="24"/>
        </w:rPr>
        <w:fldChar w:fldCharType="end"/>
      </w:r>
      <w:r w:rsidRPr="005F3416">
        <w:rPr>
          <w:rFonts w:ascii="Times New Roman" w:hAnsi="Times New Roman" w:cs="Times New Roman"/>
          <w:sz w:val="24"/>
          <w:szCs w:val="24"/>
        </w:rPr>
        <w:t>. Epigenetic modification is one of them which is associated with gene expression regulation under stress.</w:t>
      </w:r>
      <w:r w:rsidR="009B3B92">
        <w:rPr>
          <w:rFonts w:ascii="Times New Roman" w:hAnsi="Times New Roman" w:cs="Times New Roman"/>
          <w:sz w:val="24"/>
          <w:szCs w:val="24"/>
        </w:rPr>
        <w:t xml:space="preserve"> H</w:t>
      </w:r>
      <w:r w:rsidR="00A51C1E">
        <w:rPr>
          <w:rFonts w:ascii="Times New Roman" w:hAnsi="Times New Roman" w:cs="Times New Roman"/>
          <w:sz w:val="24"/>
          <w:szCs w:val="24"/>
        </w:rPr>
        <w:t>erein</w:t>
      </w:r>
      <w:r w:rsidRPr="005F3416">
        <w:rPr>
          <w:rFonts w:ascii="Times New Roman" w:hAnsi="Times New Roman" w:cs="Times New Roman"/>
          <w:sz w:val="24"/>
          <w:szCs w:val="24"/>
        </w:rPr>
        <w:t>,</w:t>
      </w:r>
      <w:r w:rsidR="00A43C9C">
        <w:rPr>
          <w:rFonts w:ascii="Times New Roman" w:hAnsi="Times New Roman" w:cs="Times New Roman"/>
          <w:sz w:val="24"/>
          <w:szCs w:val="24"/>
        </w:rPr>
        <w:t xml:space="preserve"> </w:t>
      </w:r>
      <w:r w:rsidRPr="005F3416">
        <w:rPr>
          <w:rFonts w:ascii="Times New Roman" w:hAnsi="Times New Roman" w:cs="Times New Roman"/>
          <w:sz w:val="24"/>
          <w:szCs w:val="24"/>
        </w:rPr>
        <w:t>Epigenetics refers to stimuli-triggered changes in gene expression without altering the underlying DNA sequence that can be passed to offspring</w:t>
      </w:r>
      <w:r w:rsidR="00490810">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{"citationItems":[{"id":"ITEM-1","itemData":{"DOI":"10.1534/genetics.114.173492","ISSN":"19432631","PMID":"25855649","abstract":"Interest in the field of epigenetics has increased rapidly over the last decade, with the term becoming more identifiable in biomedical research, scientific fields outside of the molecular sciences, such as ecology and physiology, and even mainstream culture. It has become increasingly clear, however, that different investigators ascribe different definitions to the term. Some employ epigenetics to explain changes in gene expression, others use it to refer to transgenerational effects and/or inherited expression states. This disagreement on a clear definition has made communication difficult, synthesis of epigenetic research across fields nearly impossible, and has in many ways biased methodologies and interpretations. This article discusses the history behind the multitude of definitions that have been employed since the conception of epigenetics, analyzes the components of these definitions, and offers solutions for clarifying the field and mitigating the problems that have arisen due to these definitional ambiguities.","author":[{"dropping-particle":"","family":"Deans","given":"Carrie","non-dropping-particle":"","parse-names":false,"suffix":""},{"dropping-particle":"","family":"Maggert","given":"Keith A.","non-dropping-particle":"","parse-names":false,"suffix":""}],"container-title":"Genetics","id":"ITEM-1","issue":"4","issued":{"date-parts":[["2015"]]},"page":"887-896","title":"What do you mean, “Epigenetic”?","type":"article-journal","volume":"199"},"uris":["http://www.mendeley.com/documents/?uuid=d2ac1a85-e9fe-4730-b101-f8b5cab75462"]}],"mendeley":{"formattedCitation":"[2]","plainTextFormattedCitation":"[2]","previouslyFormattedCitation":"[2]"},"properties":{"noteIndex":0},"schema":"https://github.com/citation-style-language/schema/raw/master/csl-citation.json"}</w:instrText>
      </w:r>
      <w:r w:rsidR="00490810">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w:t>
      </w:r>
      <w:r w:rsidR="00490810">
        <w:rPr>
          <w:rFonts w:ascii="Times New Roman" w:hAnsi="Times New Roman" w:cs="Times New Roman"/>
          <w:sz w:val="24"/>
          <w:szCs w:val="24"/>
        </w:rPr>
        <w:fldChar w:fldCharType="end"/>
      </w:r>
      <w:r w:rsidRPr="005F3416">
        <w:rPr>
          <w:rFonts w:ascii="Times New Roman" w:hAnsi="Times New Roman" w:cs="Times New Roman"/>
          <w:sz w:val="24"/>
          <w:szCs w:val="24"/>
        </w:rPr>
        <w:t>.</w:t>
      </w:r>
      <w:r w:rsidR="00FB6701">
        <w:rPr>
          <w:rFonts w:ascii="Times New Roman" w:hAnsi="Times New Roman" w:cs="Times New Roman"/>
          <w:sz w:val="24"/>
          <w:szCs w:val="24"/>
        </w:rPr>
        <w:t xml:space="preserve"> </w:t>
      </w:r>
      <w:r w:rsidRPr="005F3416">
        <w:rPr>
          <w:rFonts w:ascii="Times New Roman" w:hAnsi="Times New Roman" w:cs="Times New Roman"/>
          <w:sz w:val="24"/>
          <w:szCs w:val="24"/>
        </w:rPr>
        <w:t xml:space="preserve">This process is mainly involved in DNA/RNA methylation, histone modifications, chromatin </w:t>
      </w:r>
      <w:proofErr w:type="spellStart"/>
      <w:r w:rsidR="002C13FC">
        <w:rPr>
          <w:rFonts w:ascii="Times New Roman" w:hAnsi="Times New Roman" w:cs="Times New Roman"/>
          <w:sz w:val="24"/>
          <w:szCs w:val="24"/>
        </w:rPr>
        <w:t>remodelling</w:t>
      </w:r>
      <w:proofErr w:type="spellEnd"/>
      <w:r w:rsidRPr="005F3416">
        <w:rPr>
          <w:rFonts w:ascii="Times New Roman" w:hAnsi="Times New Roman" w:cs="Times New Roman"/>
          <w:sz w:val="24"/>
          <w:szCs w:val="24"/>
        </w:rPr>
        <w:t>, and noncoding RNAs.</w:t>
      </w:r>
    </w:p>
    <w:p w14:paraId="6E792C50" w14:textId="7C4896F0" w:rsidR="005F3416" w:rsidRPr="005F3416" w:rsidRDefault="005F3416" w:rsidP="00536EDA">
      <w:pPr>
        <w:spacing w:line="360" w:lineRule="auto"/>
        <w:jc w:val="both"/>
        <w:rPr>
          <w:rFonts w:ascii="Times New Roman" w:hAnsi="Times New Roman" w:cs="Times New Roman"/>
          <w:sz w:val="24"/>
          <w:szCs w:val="24"/>
        </w:rPr>
      </w:pPr>
      <w:r w:rsidRPr="005F3416">
        <w:rPr>
          <w:rFonts w:ascii="Times New Roman" w:hAnsi="Times New Roman" w:cs="Times New Roman"/>
          <w:sz w:val="24"/>
          <w:szCs w:val="24"/>
        </w:rPr>
        <w:t xml:space="preserve">To date, </w:t>
      </w:r>
      <w:commentRangeStart w:id="5"/>
      <w:r w:rsidRPr="005F3416">
        <w:rPr>
          <w:rFonts w:ascii="Times New Roman" w:hAnsi="Times New Roman" w:cs="Times New Roman"/>
          <w:sz w:val="24"/>
          <w:szCs w:val="24"/>
        </w:rPr>
        <w:t xml:space="preserve">RNA modification is an emerging </w:t>
      </w:r>
      <w:r w:rsidR="00FC0D18">
        <w:rPr>
          <w:rFonts w:ascii="Times New Roman" w:hAnsi="Times New Roman" w:cs="Times New Roman"/>
          <w:sz w:val="24"/>
          <w:szCs w:val="24"/>
        </w:rPr>
        <w:t xml:space="preserve">major </w:t>
      </w:r>
      <w:r w:rsidRPr="005F3416">
        <w:rPr>
          <w:rFonts w:ascii="Times New Roman" w:hAnsi="Times New Roman" w:cs="Times New Roman"/>
          <w:sz w:val="24"/>
          <w:szCs w:val="24"/>
        </w:rPr>
        <w:t>epigenetic modification</w:t>
      </w:r>
      <w:commentRangeEnd w:id="5"/>
      <w:r w:rsidR="00C70BC4">
        <w:rPr>
          <w:rStyle w:val="CommentReference"/>
        </w:rPr>
        <w:commentReference w:id="5"/>
      </w:r>
      <w:r w:rsidRPr="005F3416">
        <w:rPr>
          <w:rFonts w:ascii="Times New Roman" w:hAnsi="Times New Roman" w:cs="Times New Roman"/>
          <w:sz w:val="24"/>
          <w:szCs w:val="24"/>
        </w:rPr>
        <w:t xml:space="preserve"> in the plant life cycle and plays a critical role in the regulation of gene expression, both at the transcriptional and post</w:t>
      </w:r>
      <w:r w:rsidR="001D791E">
        <w:rPr>
          <w:rFonts w:ascii="Times New Roman" w:hAnsi="Times New Roman" w:cs="Times New Roman"/>
          <w:sz w:val="24"/>
          <w:szCs w:val="24"/>
        </w:rPr>
        <w:t>-</w:t>
      </w:r>
      <w:r w:rsidRPr="005F3416">
        <w:rPr>
          <w:rFonts w:ascii="Times New Roman" w:hAnsi="Times New Roman" w:cs="Times New Roman"/>
          <w:sz w:val="24"/>
          <w:szCs w:val="24"/>
        </w:rPr>
        <w:t>transcriptional levels</w:t>
      </w:r>
      <w:r w:rsidR="00523FBD">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{"citationItems":[{"id":"ITEM-1","itemData":{"DOI":"10.1016/j.xplc.2023.100546","ISSN":"25903462","PMID":"36627844","abstract":"N6-Methyladenosine (m6A) is the most abundant internal chemical modification in eukaryotic mRNA and plays important roles in gene expression regulation, including transcriptional and post-transcriptional regulation. m6A is a reversible modification that is installed, removed, and recognized by methyltransferases (writers), demethylases (erasers), and m6A-binding proteins (readers), respectively. Recently, the breadth of research on m6A in plants has expanded, and the vital roles of m6A in plant development, biotic and abiotic stress responses, and crop trait improvement have been investigated. In this review, we discuss recent developments in research on m6A and highlight the detection methods, distribution, regulatory proteins, and molecular and biological functions of m6A in plants. We also offer some perspectives on future investigations, providing direction for subsequent research on m6A in plants.","author":[{"dropping-particle":"","family":"Tang","given":"Jun","non-dropping-particle":"","parse-names":false,"suffix":""},{"dropping-particle":"","family":"Chen","given":"Shuyan","non-dropping-particle":"","parse-names":false,"suffix":""},{"dropping-particle":"","family":"Jia","given":"Guifang","non-dropping-particle":"","parse-names":false,"suffix":""}],"container-title":"Plant Communications","id":"ITEM-1","issue":"3","issued":{"date-parts":[["2023"]]},"page":"100546","publisher":"Elsevier Ltd","title":"Detection, regulation, and functions of RNA N6-methyladenosine modification in plants","type":"article-journal","volume":"4"},"uris":["http://www.mendeley.com/documents/?uuid=b6afbb28-bd63-4618-83e3-76bfc4544001"]}],"mendeley":{"formattedCitation":"[3]","plainTextFormattedCitation":"[3]","previouslyFormattedCitation":"[3]"},"properties":{"noteIndex":0},"schema":"https://github.com/citation-style-language/schema/raw/master/csl-citation.json"}</w:instrText>
      </w:r>
      <w:r w:rsidR="00523FBD">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w:t>
      </w:r>
      <w:r w:rsidR="00523FBD">
        <w:rPr>
          <w:rFonts w:ascii="Times New Roman" w:hAnsi="Times New Roman" w:cs="Times New Roman"/>
          <w:sz w:val="24"/>
          <w:szCs w:val="24"/>
        </w:rPr>
        <w:fldChar w:fldCharType="end"/>
      </w:r>
      <w:r w:rsidRPr="005F3416">
        <w:rPr>
          <w:rFonts w:ascii="Times New Roman" w:hAnsi="Times New Roman" w:cs="Times New Roman"/>
          <w:sz w:val="24"/>
          <w:szCs w:val="24"/>
        </w:rPr>
        <w:t>. Like DNA and protein, RNA goes through 160 types of post-transcriptional modifications where mRNA modification is found to be less common in comparison to tRNA and rRNA</w:t>
      </w:r>
      <w:r w:rsidR="000E6602">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{"citationItems":[{"id":"ITEM-1","itemData":{"DOI":"10.1016/j.molp.2019.12.007","ISSN":"17529867","PMID":"31863849","abstract":"Advances in the detection and mapping of messenger RNA (mRNA) N6-methyladenosine (m6A) and 5-methylcytosine (m5C), and DNA N6-methyldeoxyadenosine (6mA) redefined our understanding of these modifications as additional tiers of epigenetic regulation. In plants, the most prevalent internal mRNA modifications, m6A and m5C, play crucial and dynamic roles in many processes, including embryo development, stem cell fate determination, trichome branching, leaf morphogenesis, floral transition, stress responses, fruit ripening, and root development. The newly identified and widespread epigenetic marker 6mA DNA methylation is associated with gene expression, plant development, and stress responses. Here, we review the latest research progress on mRNA and DNA epigenetic modifications, including the detection, dynamics, distribution, functions, regulatory proteins, and evolution, with a focus on m6A, m5C, and 6mA. We also provide some perspectives on future research of the newly identified and unknown epigenetic modifications of mRNA and DNA in plants.","author":[{"dropping-particle":"","family":"Liang","given":"Zhe","non-dropping-particle":"","parse-names":false,"suffix":""},{"dropping-particle":"","family":"Riaz","given":"Adeel","non-dropping-particle":"","parse-names":false,"suffix":""},{"dropping-particle":"","family":"Chachar","given":"Sadaruddin","non-dropping-particle":"","parse-names":false,"suffix":""},{"dropping-particle":"","family":"Ding","given":"Yike","non-dropping-particle":"","parse-names":false,"suffix":""},{"dropping-particle":"","family":"Du","given":"Hai","non-dropping-particle":"","parse-names":false,"suffix":""},{"dropping-particle":"","family":"Gu","given":"Xiaofeng","non-dropping-particle":"","parse-names":false,"suffix":""}],"container-title":"Molecular Plant","id":"ITEM-1","issue":"1","issued":{"date-parts":[["2020"]]},"page":"14-30","publisher":"Elsevier Ltd","title":"Epigenetic Modifications of mRNA and DNA in Plants","type":"article-journal","volume":"13"},"uris":["http://www.mendeley.com/documents/?uuid=12ba0fc5-9363-459e-9dc3-8141e98707f0"]}],"mendeley":{"formattedCitation":"[4]","plainTextFormattedCitation":"[4]","previouslyFormattedCitation":"[4]"},"properties":{"noteIndex":0},"schema":"https://github.com/citation-style-language/schema/raw/master/csl-citation.json"}</w:instrText>
      </w:r>
      <w:r w:rsidR="000E6602">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[4]</w:t>
      </w:r>
      <w:r w:rsidR="000E6602">
        <w:rPr>
          <w:rFonts w:ascii="Times New Roman" w:hAnsi="Times New Roman" w:cs="Times New Roman"/>
          <w:sz w:val="24"/>
          <w:szCs w:val="24"/>
        </w:rPr>
        <w:fldChar w:fldCharType="end"/>
      </w:r>
      <w:r w:rsidR="000E6602">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{"citationItems":[{"id":"ITEM-1","itemData":{"DOI":"10.1093/nar/gkx1030","ISSN":"13624962","PMID":"29106616","abstract":"MODOMICS is a database of RNA modifications that provides comprehensive information concerning the chemical structures of modified ribonucleosides, their biosynthetic pathways, the location of modified residues in RNA sequences, and RNA-modifying enzymes. In the current database version, we included the following new features and data: Extended mass spectrometry and liquid chromatography data for modified nucleosides; links between human tRNA sequences and MINTbase- A framework for the interactive exploration of mitochondrial and nuclear tRNA fragments; new, machine-friendly system of unified abbreviations for modified nucleoside names; sets of modified tRNA sequences for two bacterial species, updated collection of mammalian tRNA modifications, 19 newly identified modified ribonucleosides and 66 functionally characterized proteins involved in RNA modification. Data from MODOMICS have been linked to the RNAcentral database of RNA sequences. MODOMICS is available at http://modomics.genesilico.pl.","author":[{"dropping-particle":"","family":"Boccaletto","given":"Pietro","non-dropping-particle":"","parse-names":false,"suffix":""},{"dropping-particle":"","family":"MacHnicka","given":"Magdalena A.","non-dropping-particle":"","parse-names":false,"suffix":""},{"dropping-particle":"","family":"Purta","given":"Elzbieta","non-dropping-particle":"","parse-names":false,"suffix":""},{"dropping-particle":"","family":"Pitkowski","given":"Pawek","non-dropping-particle":"","parse-names":false,"suffix":""},{"dropping-particle":"","family":"Baginski","given":"Blazej","non-dropping-particle":"","parse-names":false,"suffix":""},{"dropping-particle":"","family":"Wirecki","given":"Tomasz K.","non-dropping-particle":"","parse-names":false,"suffix":""},{"dropping-particle":"","family":"Crécy-Lagard","given":"Valérie","non-dropping-particle":"De","parse-names":false,"suffix":""},{"dropping-particle":"","family":"Ross","given":"Robert","non-dropping-particle":"","parse-names":false,"suffix":""},{"dropping-particle":"","family":"Limbach","given":"Patrick A.","non-dropping-particle":"","parse-names":false,"suffix":""},{"dropping-particle":"","family":"Kotter","given":"Annika","non-dropping-particle":"","parse-names":false,"suffix":""},{"dropping-particle":"","family":"Helm","given":"Mark","non-dropping-particle":"","parse-names":false,"suffix":""},{"dropping-particle":"","family":"Bujnicki","given":"Janusz M.","non-dropping-particle":"","parse-names":false,"suffix":""}],"container-title":"Nucleic Acids Research","id":"ITEM-1","issue":"D1","issued":{"date-parts":[["2018"]]},"page":"D303-D307","title":"MODOMICS: A database of RNA modification pathways. 2017 update","type":"article-journal","volume":"46"},"uris":["http://www.mendeley.com/documents/?uuid=0c4df69f-d8c9-4f77-93dd-640a4b44f7d9"]}],"mendeley":{"formattedCitation":"[5]","plainTextFormattedCitation":"[5]","previouslyFormattedCitation":"[5]"},"properties":{"noteIndex":0},"schema":"https://github.com/citation-style-language/schema/raw/master/csl-citation.json"}</w:instrText>
      </w:r>
      <w:r w:rsidR="000E6602">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[5]</w:t>
      </w:r>
      <w:r w:rsidR="000E6602">
        <w:rPr>
          <w:rFonts w:ascii="Times New Roman" w:hAnsi="Times New Roman" w:cs="Times New Roman"/>
          <w:sz w:val="24"/>
          <w:szCs w:val="24"/>
        </w:rPr>
        <w:fldChar w:fldCharType="end"/>
      </w:r>
      <w:r w:rsidRPr="005F3416">
        <w:rPr>
          <w:rFonts w:ascii="Times New Roman" w:hAnsi="Times New Roman" w:cs="Times New Roman"/>
          <w:sz w:val="24"/>
          <w:szCs w:val="24"/>
        </w:rPr>
        <w:t>. Among mRNA modifications, N6-methyl-adenosine (m6A) is one of the most abundant inner, dynamic, and reversible posttranscriptional modifications in eukaryotes and serves as a novel epigenetic marker that is involved in various biological processes</w:t>
      </w:r>
      <w:r w:rsidR="001D086D">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{"citationItems":[{"id":"ITEM-1","itemData":{"DOI":"10.1016/j.pbi.2022.102287","ISSN":"13695266","PMID":"35988352","abstract":"Our recent cognizance of diverse RNA classes undergoing dynamic covalent chemical modifications (or epitranscriptomic marks) in plants has provided fresh insight into the underlying molecular mechanisms of gene expression regulation. Comparatively, epigenetic marks comprising heritable modifications of DNA and histones have been extensively studied in plants and their impact on plant gene expression is quite established. Based on our growing knowledge of the plant epitranscriptome and epigenome, it is logical to explore how the two regulatory layers intermingle to intricately determine gene expression levels underlying key biological processes such as development and response to stress. Herein, we focus on the emerging evidence of crosstalk between the plant epitranscriptome with epigenetic regulation involving DNA modification, histone modification, and non-coding RNAs.","author":[{"dropping-particle":"","family":"Bhatia","given":"Garima","non-dropping-particle":"","parse-names":false,"suffix":""},{"dropping-particle":"","family":"Prall","given":"Wil","non-dropping-particle":"","parse-names":false,"suffix":""},{"dropping-particle":"","family":"Sharma","given":"Bishwas","non-dropping-particle":"","parse-names":false,"suffix":""},{"dropping-particle":"","family":"Gregory","given":"Brian D.","non-dropping-particle":"","parse-names":false,"suffix":""}],"container-title":"Current Opinion in Plant Biology","id":"ITEM-1","issue":"215","issued":{"date-parts":[["2022"]]},"title":"Covalent RNA modifications and their budding crosstalk with plant epigenetic processes","type":"article-journal","volume":"69"},"uris":["http://www.mendeley.com/documents/?uuid=38536976-33f1-4ed5-baa6-fd6147463161"]}],"mendeley":{"formattedCitation":"[6]","plainTextFormattedCitation":"[6]","previouslyFormattedCitation":"[6]"},"properties":{"noteIndex":0},"schema":"https://github.com/citation-style-language/schema/raw/master/csl-citation.json"}</w:instrText>
      </w:r>
      <w:r w:rsidR="001D086D">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[6]</w:t>
      </w:r>
      <w:r w:rsidR="001D086D">
        <w:rPr>
          <w:rFonts w:ascii="Times New Roman" w:hAnsi="Times New Roman" w:cs="Times New Roman"/>
          <w:sz w:val="24"/>
          <w:szCs w:val="24"/>
        </w:rPr>
        <w:fldChar w:fldCharType="end"/>
      </w:r>
      <w:r w:rsidRPr="005F3416">
        <w:rPr>
          <w:rFonts w:ascii="Times New Roman" w:hAnsi="Times New Roman" w:cs="Times New Roman"/>
          <w:sz w:val="24"/>
          <w:szCs w:val="24"/>
        </w:rPr>
        <w:t xml:space="preserve">. </w:t>
      </w:r>
      <w:r w:rsidR="00FC7FE9">
        <w:rPr>
          <w:rFonts w:ascii="Times New Roman" w:hAnsi="Times New Roman" w:cs="Times New Roman"/>
          <w:sz w:val="24"/>
          <w:szCs w:val="24"/>
        </w:rPr>
        <w:t xml:space="preserve">Furthermore, </w:t>
      </w:r>
      <w:commentRangeStart w:id="6"/>
      <w:r w:rsidR="004A75C2">
        <w:rPr>
          <w:rFonts w:ascii="Times New Roman" w:hAnsi="Times New Roman" w:cs="Times New Roman"/>
          <w:sz w:val="24"/>
          <w:szCs w:val="24"/>
        </w:rPr>
        <w:t>t</w:t>
      </w:r>
      <w:r w:rsidRPr="005F3416">
        <w:rPr>
          <w:rFonts w:ascii="Times New Roman" w:hAnsi="Times New Roman" w:cs="Times New Roman"/>
          <w:sz w:val="24"/>
          <w:szCs w:val="24"/>
        </w:rPr>
        <w:t>hree enzyme complexes namely methyltransferases (writers), demethylases (erasers), and m6A-binding proteins (readers) are found to be involved in introducing, deleting, and interpreting specific methylation marks on mRNAs</w:t>
      </w:r>
      <w:commentRangeEnd w:id="6"/>
      <w:r w:rsidR="0092565F">
        <w:rPr>
          <w:rStyle w:val="CommentReference"/>
        </w:rPr>
        <w:commentReference w:id="6"/>
      </w:r>
      <w:r w:rsidR="00C357C0">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{"citationItems":[{"id":"ITEM-1","itemData":{"DOI":"https://doi.org/10.1016/j.gendis.2020.06.011","ISSN":"2352-3042","abstract":"N6-methyladenosine (m6A) is the most abundant inner RNA modification in eukaryotes. Due to the development of RNA sequencing technology, the distribution pattern of m6A in the transcriptome has been uncovered. Dynamically, the reversible N6-methylation is mediated by two types of proteins, which are classified as “writers” and “erasers”. Under the association of specific co-factors, writers show spatiotemporal N6-methyltransferase activity. Mechanically, m6A can be recognized by “reader” proteins or can directly modify RNA conformation, and it widely affects gene expression by mediating RNA stability, translation, splicing and export. m6A is involved in a series of physiology processes. Dysregulation of m6A is gradually defined as the pathogenesis of some diseases, e.g., cancer and cardiovascular disease. Therefore, a good understanding of m6A is essential for molecular biology and pathology research. In this article we systemically present an overview of the functions and mechanisms of identified m6A regulators. The discovered biological and pathological processes affected by m6A are also summarized. We hope that readers with related research interests benefit from our review.","author":[{"dropping-particle":"","family":"Fang","given":"Xinyu","non-dropping-particle":"","parse-names":false,"suffix":""},{"dropping-particle":"","family":"Li","given":"Mengyang","non-dropping-particle":"","parse-names":false,"suffix":""},{"dropping-particle":"","family":"Yu","given":"Tao","non-dropping-particle":"","parse-names":false,"suffix":""},{"dropping-particle":"","family":"Liu","given":"Gaoli","non-dropping-particle":"","parse-names":false,"suffix":""},{"dropping-particle":"","family":"Wang","given":"Jianxun","non-dropping-particle":"","parse-names":false,"suffix":""}],"container-title":"Genes &amp; Diseases","id":"ITEM-1","issue":"4","issued":{"date-parts":[["2020"]]},"page":"585-597","title":"Reversible N6-methyladenosine of RNA: The regulatory mechanisms on gene expression and implications in physiology and pathology","type":"article-journal","volume":"7"},"uris":["http://www.mendeley.com/documents/?uuid=4fc96cd7-4279-40de-9885-10ee10897568"]}],"mendeley":{"formattedCitation":"[7]","plainTextFormattedCitation":"[7]","previouslyFormattedCitation":"[7]"},"properties":{"noteIndex":0},"schema":"https://github.com/citation-style-language/schema/raw/master/csl-citation.json"}</w:instrText>
      </w:r>
      <w:r w:rsidR="00C357C0">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[7]</w:t>
      </w:r>
      <w:r w:rsidR="00C357C0">
        <w:rPr>
          <w:rFonts w:ascii="Times New Roman" w:hAnsi="Times New Roman" w:cs="Times New Roman"/>
          <w:sz w:val="24"/>
          <w:szCs w:val="24"/>
        </w:rPr>
        <w:fldChar w:fldCharType="end"/>
      </w:r>
      <w:r w:rsidRPr="005F3416">
        <w:rPr>
          <w:rFonts w:ascii="Times New Roman" w:hAnsi="Times New Roman" w:cs="Times New Roman"/>
          <w:sz w:val="24"/>
          <w:szCs w:val="24"/>
        </w:rPr>
        <w:t>.</w:t>
      </w:r>
    </w:p>
    <w:p w14:paraId="39A5F093" w14:textId="16B98D72" w:rsidR="005F3416" w:rsidRPr="005F3416" w:rsidRDefault="005F3416" w:rsidP="00536EDA">
      <w:pPr>
        <w:spacing w:line="360" w:lineRule="auto"/>
        <w:jc w:val="both"/>
        <w:rPr>
          <w:rFonts w:ascii="Times New Roman" w:hAnsi="Times New Roman" w:cs="Times New Roman"/>
          <w:sz w:val="24"/>
          <w:szCs w:val="24"/>
        </w:rPr>
      </w:pPr>
      <w:commentRangeStart w:id="7"/>
      <w:r w:rsidRPr="0092565F">
        <w:rPr>
          <w:rFonts w:ascii="Times New Roman" w:hAnsi="Times New Roman" w:cs="Times New Roman"/>
          <w:sz w:val="24"/>
          <w:szCs w:val="24"/>
          <w:highlight w:val="yellow"/>
          <w:rPrChange w:id="8" w:author="Kabir Hossen" w:date="2024-12-28T09:14:00Z" w16du:dateUtc="2024-12-28T03:14:00Z">
            <w:rPr>
              <w:rFonts w:ascii="Times New Roman" w:hAnsi="Times New Roman" w:cs="Times New Roman"/>
              <w:sz w:val="24"/>
              <w:szCs w:val="24"/>
            </w:rPr>
          </w:rPrChange>
        </w:rPr>
        <w:t>The writer complex</w:t>
      </w:r>
      <w:r w:rsidRPr="005F3416">
        <w:rPr>
          <w:rFonts w:ascii="Times New Roman" w:hAnsi="Times New Roman" w:cs="Times New Roman"/>
          <w:sz w:val="24"/>
          <w:szCs w:val="24"/>
        </w:rPr>
        <w:t xml:space="preserve"> first discovered in mammals that </w:t>
      </w:r>
      <w:r w:rsidRPr="0092565F">
        <w:rPr>
          <w:rFonts w:ascii="Times New Roman" w:hAnsi="Times New Roman" w:cs="Times New Roman"/>
          <w:sz w:val="24"/>
          <w:szCs w:val="24"/>
          <w:highlight w:val="yellow"/>
          <w:rPrChange w:id="9" w:author="Kabir Hossen" w:date="2024-12-28T09:14:00Z" w16du:dateUtc="2024-12-28T03:14:00Z">
            <w:rPr>
              <w:rFonts w:ascii="Times New Roman" w:hAnsi="Times New Roman" w:cs="Times New Roman"/>
              <w:sz w:val="24"/>
              <w:szCs w:val="24"/>
            </w:rPr>
          </w:rPrChange>
        </w:rPr>
        <w:t>include</w:t>
      </w:r>
      <w:commentRangeEnd w:id="7"/>
      <w:r w:rsidR="0092565F" w:rsidRPr="0092565F">
        <w:rPr>
          <w:rStyle w:val="CommentReference"/>
          <w:highlight w:val="yellow"/>
          <w:rPrChange w:id="10" w:author="Kabir Hossen" w:date="2024-12-28T09:14:00Z" w16du:dateUtc="2024-12-28T03:14:00Z">
            <w:rPr>
              <w:rStyle w:val="CommentReference"/>
            </w:rPr>
          </w:rPrChange>
        </w:rPr>
        <w:commentReference w:id="7"/>
      </w:r>
      <w:r w:rsidRPr="005F3416">
        <w:rPr>
          <w:rFonts w:ascii="Times New Roman" w:hAnsi="Times New Roman" w:cs="Times New Roman"/>
          <w:sz w:val="24"/>
          <w:szCs w:val="24"/>
        </w:rPr>
        <w:t xml:space="preserve"> methyltransferase-like 3 (METTL3), methyltransferase-like 14 (METTL14), </w:t>
      </w:r>
      <w:proofErr w:type="spellStart"/>
      <w:r w:rsidRPr="005F3416">
        <w:rPr>
          <w:rFonts w:ascii="Times New Roman" w:hAnsi="Times New Roman" w:cs="Times New Roman"/>
          <w:sz w:val="24"/>
          <w:szCs w:val="24"/>
        </w:rPr>
        <w:t>wilms</w:t>
      </w:r>
      <w:proofErr w:type="spellEnd"/>
      <w:r w:rsidRPr="005F3416">
        <w:rPr>
          <w:rFonts w:ascii="Times New Roman" w:hAnsi="Times New Roman" w:cs="Times New Roman"/>
          <w:sz w:val="24"/>
          <w:szCs w:val="24"/>
        </w:rPr>
        <w:t xml:space="preserve"> tumor 1-associated protein (WTAP), RNA binding motif protein 15/15B (RBM15/RBM15B), </w:t>
      </w:r>
      <w:proofErr w:type="spellStart"/>
      <w:r w:rsidRPr="005F3416">
        <w:rPr>
          <w:rFonts w:ascii="Times New Roman" w:hAnsi="Times New Roman" w:cs="Times New Roman"/>
          <w:sz w:val="24"/>
          <w:szCs w:val="24"/>
        </w:rPr>
        <w:t>vir</w:t>
      </w:r>
      <w:proofErr w:type="spellEnd"/>
      <w:r w:rsidRPr="005F3416">
        <w:rPr>
          <w:rFonts w:ascii="Times New Roman" w:hAnsi="Times New Roman" w:cs="Times New Roman"/>
          <w:sz w:val="24"/>
          <w:szCs w:val="24"/>
        </w:rPr>
        <w:t>-like m6A methyltransferase associated (VIRMA or KIAA1429), zinc finger CCCH-type containing 13 (ZC3H13), methyl- transferase-like 16 (METTL16), methyltransferase-like 4 (METTL4), methyltransferase-like 5 (METTL5), and zinc finger CCHC-type containing 4 (ZCCHC4)</w:t>
      </w:r>
      <w:r w:rsidR="008B05B4">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author":[{"dropping-particle":"","family":"Wang","given":"Yumin","non-dropping-particle":"","parse-names":false,"suffix":""},{"dropping-particle":"","family":"Wang","given":"Yan","non-dropping-particle":"","parse-names":false,"suffix":""},{"dropping-particle":"","family":"Patel","given":"Harsh","non-dropping-particle":"","parse-names":false,"suffix":""},{"dropping-particle":"","family":"Chen","given":"Jichao","non-dropping-particle":"","parse-names":false,"suffix":""},{"dropping-particle":"","family":"Wang","given":"Jinhua","non-dropping-particle":"","parse-names":false,"suffix":""},{"dropping-particle":"","family":"Chen","given":"Zhe-sheng","non-dropping-particle":"","parse-names":false,"suffix":""},{"dropping-particle":"","family":"Wang","given":"Hongquan","non-dropping-particle":"","parse-names":false,"suffix":""}],"id":"ITEM-1","issued":{"date-parts":[["2023"]]},"page":"1-19","title":"Epigenetic modification of m 6 A regulator proteins in cancer","type":"article-journal"},"uris":["http://www.mendeley.com/documents/?uuid=113e6156-c5c6-4e7c-b4e2-5ae6c2856741"]}],"mendeley":{"formattedCitation":"[8]","plainTextFormattedCitation":"[8]","previouslyFormattedCitation":"[8]"},"properties":{"noteIndex":0},"schema":"https://github.com/citation-style-language/schema/raw/master/csl-citation.json"}</w:instrText>
      </w:r>
      <w:r w:rsidR="008B05B4">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[8]</w:t>
      </w:r>
      <w:r w:rsidR="008B05B4">
        <w:rPr>
          <w:rFonts w:ascii="Times New Roman" w:hAnsi="Times New Roman" w:cs="Times New Roman"/>
          <w:sz w:val="24"/>
          <w:szCs w:val="24"/>
        </w:rPr>
        <w:fldChar w:fldCharType="end"/>
      </w:r>
      <w:r w:rsidRPr="005F3416">
        <w:rPr>
          <w:rFonts w:ascii="Times New Roman" w:hAnsi="Times New Roman" w:cs="Times New Roman"/>
          <w:sz w:val="24"/>
          <w:szCs w:val="24"/>
        </w:rPr>
        <w:t xml:space="preserve">. The orthologs of these complexes have also been identified in Arabidopsis </w:t>
      </w:r>
      <w:r w:rsidR="0038010F">
        <w:rPr>
          <w:rFonts w:ascii="Times New Roman" w:hAnsi="Times New Roman" w:cs="Times New Roman"/>
          <w:sz w:val="24"/>
          <w:szCs w:val="24"/>
        </w:rPr>
        <w:t xml:space="preserve">such as </w:t>
      </w:r>
      <w:r w:rsidRPr="005F3416">
        <w:rPr>
          <w:rFonts w:ascii="Times New Roman" w:hAnsi="Times New Roman" w:cs="Times New Roman"/>
          <w:sz w:val="24"/>
          <w:szCs w:val="24"/>
        </w:rPr>
        <w:t>MTA (ortholog o</w:t>
      </w:r>
      <w:ins w:id="11" w:author="Kabir Hossen" w:date="2024-12-28T09:15:00Z" w16du:dateUtc="2024-12-28T03:15:00Z">
        <w:r w:rsidR="0040373E">
          <w:rPr>
            <w:rFonts w:ascii="Times New Roman" w:hAnsi="Times New Roman" w:cs="Times New Roman"/>
            <w:sz w:val="24"/>
            <w:szCs w:val="24"/>
          </w:rPr>
          <w:t xml:space="preserve">f </w:t>
        </w:r>
      </w:ins>
      <w:del w:id="12" w:author="Kabir Hossen" w:date="2024-12-28T09:15:00Z" w16du:dateUtc="2024-12-28T03:15:00Z">
        <w:r w:rsidRPr="005F3416" w:rsidDel="0040373E">
          <w:rPr>
            <w:rFonts w:ascii="Times New Roman" w:hAnsi="Times New Roman" w:cs="Times New Roman"/>
            <w:sz w:val="24"/>
            <w:szCs w:val="24"/>
          </w:rPr>
          <w:delText>f</w:delText>
        </w:r>
      </w:del>
      <w:r w:rsidRPr="005F3416">
        <w:rPr>
          <w:rFonts w:ascii="Times New Roman" w:hAnsi="Times New Roman" w:cs="Times New Roman"/>
          <w:sz w:val="24"/>
          <w:szCs w:val="24"/>
        </w:rPr>
        <w:t>METTL3)</w:t>
      </w:r>
      <w:r w:rsidR="005A6EE5">
        <w:rPr>
          <w:rFonts w:ascii="Times New Roman" w:hAnsi="Times New Roman" w:cs="Times New Roman"/>
          <w:sz w:val="24"/>
          <w:szCs w:val="24"/>
        </w:rPr>
        <w:t xml:space="preserve">, </w:t>
      </w:r>
      <w:r w:rsidRPr="005F3416">
        <w:rPr>
          <w:rFonts w:ascii="Times New Roman" w:hAnsi="Times New Roman" w:cs="Times New Roman"/>
          <w:sz w:val="24"/>
          <w:szCs w:val="24"/>
        </w:rPr>
        <w:t>MTB (ortholog of</w:t>
      </w:r>
      <w:ins w:id="13" w:author="Kabir Hossen" w:date="2024-12-28T09:15:00Z" w16du:dateUtc="2024-12-28T03:15:00Z">
        <w:r w:rsidR="0092565F">
          <w:rPr>
            <w:rFonts w:ascii="Times New Roman" w:hAnsi="Times New Roman" w:cs="Times New Roman"/>
            <w:sz w:val="24"/>
            <w:szCs w:val="24"/>
          </w:rPr>
          <w:t xml:space="preserve"> </w:t>
        </w:r>
      </w:ins>
      <w:r w:rsidRPr="005F3416">
        <w:rPr>
          <w:rFonts w:ascii="Times New Roman" w:hAnsi="Times New Roman" w:cs="Times New Roman"/>
          <w:sz w:val="24"/>
          <w:szCs w:val="24"/>
        </w:rPr>
        <w:t>METTL14)</w:t>
      </w:r>
      <w:r w:rsidR="005A6EE5">
        <w:rPr>
          <w:rFonts w:ascii="Times New Roman" w:hAnsi="Times New Roman" w:cs="Times New Roman"/>
          <w:sz w:val="24"/>
          <w:szCs w:val="24"/>
        </w:rPr>
        <w:t>,</w:t>
      </w:r>
      <w:r w:rsidRPr="005F3416">
        <w:rPr>
          <w:rFonts w:ascii="Times New Roman" w:hAnsi="Times New Roman" w:cs="Times New Roman"/>
          <w:sz w:val="24"/>
          <w:szCs w:val="24"/>
        </w:rPr>
        <w:t xml:space="preserve"> VIR (ortholog of</w:t>
      </w:r>
      <w:ins w:id="14" w:author="Kabir Hossen" w:date="2024-12-28T09:15:00Z" w16du:dateUtc="2024-12-28T03:15:00Z">
        <w:r w:rsidR="0040373E">
          <w:rPr>
            <w:rFonts w:ascii="Times New Roman" w:hAnsi="Times New Roman" w:cs="Times New Roman"/>
            <w:sz w:val="24"/>
            <w:szCs w:val="24"/>
          </w:rPr>
          <w:t xml:space="preserve"> </w:t>
        </w:r>
      </w:ins>
      <w:del w:id="15" w:author="Kabir Hossen" w:date="2024-12-28T09:15:00Z" w16du:dateUtc="2024-12-28T03:15:00Z">
        <w:r w:rsidRPr="005F3416" w:rsidDel="0040373E">
          <w:rPr>
            <w:rFonts w:ascii="Times New Roman" w:hAnsi="Times New Roman" w:cs="Times New Roman"/>
            <w:sz w:val="24"/>
            <w:szCs w:val="24"/>
          </w:rPr>
          <w:delText xml:space="preserve"> </w:delText>
        </w:r>
      </w:del>
      <w:r w:rsidRPr="005F3416">
        <w:rPr>
          <w:rFonts w:ascii="Times New Roman" w:hAnsi="Times New Roman" w:cs="Times New Roman"/>
          <w:sz w:val="24"/>
          <w:szCs w:val="24"/>
        </w:rPr>
        <w:t>VIRMA) and FIP37(ortholog of WTAP)</w:t>
      </w:r>
      <w:r w:rsidR="00B87F09">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{"citationItems":[{"id":"ITEM-1","itemData":{"DOI":"10.1016/j.devcel.2016.06.008","ISSN":"18781551","PMID":"27396363","abstract":"N6-Methyladenosine (m6A) represents the most prevalent internal modification on mRNA and requires a multicomponent m6A methyltransferase complex in mammals. How their plant counterparts determine the global m6A modification landscape and its molecular link to plant development remain unknown. Here we show that FKBP12 INTERACTING PROTEIN 37 KD (FIP37) is a core component of the m6A methyltransferase complex, which underlies control of shoot stem cell fate in Arabidopsis. The mutants lacking FIP37 exhibit massive overproliferation of shoot meristems and a transcriptome-wide loss of m6A RNA modifications. We further demonstrate that FIP37 mediates m6A RNA modification on key shoot meristem genes inversely correlated with their mRNA stability, thus confining their transcript levels to prevent shoot meristem overproliferation. Our results suggest an indispensable role of FIP37 in mediating m6A mRNA modification, which is required for maintaining the shoot meristem as a renewable source for continuously producing all aerial organs in plants.","author":[{"dropping-particle":"","family":"Shen","given":"Lisha","non-dropping-particle":"","parse-names":false,"suffix":""},{"dropping-particle":"","family":"Liang","given":"Zhe","non-dropping-particle":"","parse-names":false,"suffix":""},{"dropping-particle":"","family":"Gu","given":"Xiaofeng","non-dropping-particle":"","parse-names":false,"suffix":""},{"dropping-particle":"","family":"Chen","given":"Ying","non-dropping-particle":"","parse-names":false,"suffix":""},{"dropping-particle":"","family":"Teo","given":"Zhi Wei Norman","non-dropping-particle":"","parse-names":false,"suffix":""},{"dropping-particle":"","family":"Hou","given":"Xingliang","non-dropping-particle":"","parse-names":false,"suffix":""},{"dropping-particle":"","family":"Cai","given":"Weiling Maggie","non-dropping-particle":"","parse-names":false,"suffix":""},{"dropping-particle":"","family":"Dedon","given":"Peter C.","non-dropping-particle":"","parse-names":false,"suffix":""},{"dropping-particle":"","family":"Liu","given":"Lu","non-dropping-particle":"","parse-names":false,"suffix":""},{"dropping-particle":"","family":"Yu","given":"Hao","non-dropping-particle":"","parse-names":false,"suffix":""}],"container-title":"Developmental Cell","id":"ITEM-1","issue":"2","issued":{"date-parts":[["2016"]]},"page":"186-200","publisher":"Elsevier Inc.","title":"N6-Methyladenosine RNA Modification Regulates Shoot Stem Cell Fate in Arabidopsis","type":"article-journal","volume":"38"},"uris":["http://www.mendeley.com/documents/?uuid=1b9cd63a-a0fc-446c-bbec-4a38b1183703"]}],"mendeley":{"formattedCitation":"[9]","plainTextFormattedCitation":"[9]","previouslyFormattedCitation":"[9]"},"properties":{"noteIndex":0},"schema":"https://github.com/citation-style-language/schema/raw/master/csl-citation.json"}</w:instrText>
      </w:r>
      <w:r w:rsidR="00B87F09">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[9]</w:t>
      </w:r>
      <w:r w:rsidR="00B87F09">
        <w:rPr>
          <w:rFonts w:ascii="Times New Roman" w:hAnsi="Times New Roman" w:cs="Times New Roman"/>
          <w:sz w:val="24"/>
          <w:szCs w:val="24"/>
        </w:rPr>
        <w:fldChar w:fldCharType="end"/>
      </w:r>
      <w:r w:rsidR="00EF3B84">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{"citationItems":[{"id":"ITEM-1","itemData":{"DOI":"10.3389/fpls.2012.00048","ISSN":"1664462X","abstract":"We previously showed that the N6-methyladenosine (m6A) mRNA methylase is essential during Arabidopsis thaliana embryonic development. We also demonstrated that this modification is present at varying levels in all mature tissues. However, the requirement for the m6A in the mature plant was not tested. Here we show that a 90% reduction in m6A levels during later growth stages gives rise to plants with altered growth patterns and reduced apical dominance. The flowers of these plants commonly show defects in their floral organ number, size, and identity. The global analysis of gene expression from reduced m6A plants show that a significant number of down-regulated genes are involved in transport, or targeted transport, and most of the up-regulated genes are involved in stress and stimulus response processes. An analysis of m6A distribution in fragmented mRNA suggests that the m6A is predominantly positioned toward the 3′ end of transcripts in a region 100-150 bp before the poly(A) tail. In addition to the analysis of the phenotypic changes in the low methylation Arabidopsis plants we will review the latest advances in the field of mRNA internal methylation. © 2012 Bodi, Zhong, Mehra, Song, Graham, Li, MayandFray.","author":[{"dropping-particle":"","family":"Bodi","given":"Zsuzsanna","non-dropping-particle":"","parse-names":false,"suffix":""},{"dropping-particle":"","family":"Zhong","given":"Silin","non-dropping-particle":"","parse-names":false,"suffix":""},{"dropping-particle":"","family":"Mehra","given":"Surbhi","non-dropping-particle":"","parse-names":false,"suffix":""},{"dropping-particle":"","family":"Song","given":"Jie","non-dropping-particle":"","parse-names":false,"suffix":""},{"dropping-particle":"","family":"Graham","given":"Neil","non-dropping-particle":"","parse-names":false,"suffix":""},{"dropping-particle":"","family":"Li","given":"Hongying","non-dropping-particle":"","parse-names":false,"suffix":""},{"dropping-particle":"","family":"May","given":"Sean","non-dropping-particle":"","parse-names":false,"suffix":""},{"dropping-particle":"","family":"Fray","given":"Rupert George","non-dropping-particle":"","parse-names":false,"suffix":""}],"container-title":"Frontiers in Plant Science","id":"ITEM-1","issue":"MAR","issued":{"date-parts":[["2012"]]},"page":"1-10","title":"Adenosine methylation in Arabidopsis mRNA is associated with the 3′ end and reduced levels cause developmental defects","type":"article-journal","volume":"3"},"uris":["http://www.mendeley.com/documents/?uuid=85848619-a647-48cd-b5ce-89bebc3c21b0"]}],"mendeley":{"formattedCitation":"[10]","plainTextFormattedCitation":"[10]","previouslyFormattedCitation":"[10]"},"properties":{"noteIndex":0},"schema":"https://github.com/citation-style-language/schema/raw/master/csl-citation.json"}</w:instrText>
      </w:r>
      <w:r w:rsidR="00EF3B84">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[10]</w:t>
      </w:r>
      <w:r w:rsidR="00EF3B84">
        <w:rPr>
          <w:rFonts w:ascii="Times New Roman" w:hAnsi="Times New Roman" w:cs="Times New Roman"/>
          <w:sz w:val="24"/>
          <w:szCs w:val="24"/>
        </w:rPr>
        <w:fldChar w:fldCharType="end"/>
      </w:r>
      <w:r w:rsidR="00D038F3">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{"citationItems":[{"id":"ITEM-1","itemData":{"DOI":"10.1105/tpc.108.058883","ISSN":"1532298X","PMID":"18505803","abstract":"N6-Methyladenosine is a ubiquitous modification identified in the mRNA of numerous eukaryotes, where it is present within both coding and noncoding regions. However, this base modification does not alter the coding capacity, and its biological significance remains unclear. We show that Arabidopsis thaliana mRNA contains N6-methyladenosine at levels similar to those previously reported for animal cells. We further show that inactivation of the Arabidopsis ortholog of the yeast and human mRNA adenosine methylase (MTA) results in failure of the developing embryo to progress past the globular stage. We also demonstrate that the arrested seeds are deficient in mRNAs containing N6-methyladenosine. Expression of MTA is strongly associated with dividing tissues, particularly reproductive organs, shoot meristems, and emerging lateral roots. Finally, we show that MTA interacts in vitro and in vivo with At FIP37, a homolog of the Drosophila protein FEMALE LETHAL2D and of human WILMS' TUMOUR1-ASSOCIATING PROTEIN. The results reported here provide direct evidence for an essential function for N6- methyladenosine in a multicellular eukaryote, and the interaction with At FIP37 suggests possible RNA processing events that might be regulated or altered by this base modification. © 2008 American Society of Plant Biologists.","author":[{"dropping-particle":"","family":"Zhong","given":"Silin","non-dropping-particle":"","parse-names":false,"suffix":""},{"dropping-particle":"","family":"Li","given":"Hongying","non-dropping-particle":"","parse-names":false,"suffix":""},{"dropping-particle":"","family":"Bodi","given":"Zsuzsanna","non-dropping-particle":"","parse-names":false,"suffix":""},{"dropping-particle":"","family":"Button","given":"James","non-dropping-particle":"","parse-names":false,"suffix":""},{"dropping-particle":"","family":"Vespa","given":"Laurent","non-dropping-particle":"","parse-names":false,"suffix":""},{"dropping-particle":"","family":"Herzog","given":"Michel","non-dropping-particle":"","parse-names":false,"suffix":""},{"dropping-particle":"","family":"Fray","given":"Rupert G.","non-dropping-particle":"","parse-names":false,"suffix":""}],"container-title":"Plant Cell","id":"ITEM-1","issue":"5","issued":{"date-parts":[["2008"]]},"page":"1278-1288","title":"MTA is an Arabidopsis messenger RNA adenosine methylase and interacts with a homolog of a sex-specific splicing factor","type":"article-journal","volume":"20"},"uris":["http://www.mendeley.com/documents/?uuid=d944892e-db73-4d69-88cc-46d20aa473b0"]}],"mendeley":{"formattedCitation":"[11]","plainTextFormattedCitation":"[11]","previouslyFormattedCitation":"[11]"},"properties":{"noteIndex":0},"schema":"https://github.com/citation-style-language/schema/raw/master/csl-citation.json"}</w:instrText>
      </w:r>
      <w:r w:rsidR="00D038F3">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[11]</w:t>
      </w:r>
      <w:r w:rsidR="00D038F3">
        <w:rPr>
          <w:rFonts w:ascii="Times New Roman" w:hAnsi="Times New Roman" w:cs="Times New Roman"/>
          <w:sz w:val="24"/>
          <w:szCs w:val="24"/>
        </w:rPr>
        <w:fldChar w:fldCharType="end"/>
      </w:r>
      <w:r w:rsidR="002C185F">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2019.00500","author":[{"dropping-particle":"","family":"Hu","given":"Jianzhong","non-dropping-particle":"","parse-names":false,"suffix":""},{"dropping-particle":"","family":"Manduzio","given":"Stefano","non-dropping-particle":"","parse-names":false,"suffix":""},{"dropping-particle":"","family":"Kang","given":"Hunseung","non-dropping-particle":"","parse-names":false,"suffix":""}],"id":"ITEM-1","issue":"April","issued":{"date-parts":[["2019"]]},"page":"1-11","title":"Epitranscriptomic RNA Methylation in Plant Development and Abiotic Stress Responses","type":"article-journal","volume":"10"},"uris":["http://www.mendeley.com/documents/?uuid=f8148378-bc8a-4a5b-ac14-a52558f6ac59"]}],"mendeley":{"formattedCitation":"[12]","plainTextFormattedCitation":"[12]","previouslyFormattedCitation":"[12]"},"properties":{"noteIndex":0},"schema":"https://github.com/citation-style-language/schema/raw/master/csl-citation.json"}</w:instrText>
      </w:r>
      <w:r w:rsidR="002C185F">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[12]</w:t>
      </w:r>
      <w:r w:rsidR="002C185F">
        <w:rPr>
          <w:rFonts w:ascii="Times New Roman" w:hAnsi="Times New Roman" w:cs="Times New Roman"/>
          <w:sz w:val="24"/>
          <w:szCs w:val="24"/>
        </w:rPr>
        <w:fldChar w:fldCharType="end"/>
      </w:r>
      <w:r w:rsidRPr="005F3416">
        <w:rPr>
          <w:rFonts w:ascii="Times New Roman" w:hAnsi="Times New Roman" w:cs="Times New Roman"/>
          <w:sz w:val="24"/>
          <w:szCs w:val="24"/>
        </w:rPr>
        <w:t>.</w:t>
      </w:r>
      <w:r w:rsidR="0046277C">
        <w:rPr>
          <w:rFonts w:ascii="Times New Roman" w:hAnsi="Times New Roman" w:cs="Times New Roman"/>
          <w:sz w:val="24"/>
          <w:szCs w:val="24"/>
        </w:rPr>
        <w:t xml:space="preserve"> Moreover</w:t>
      </w:r>
      <w:r w:rsidRPr="005F3416">
        <w:rPr>
          <w:rFonts w:ascii="Times New Roman" w:hAnsi="Times New Roman" w:cs="Times New Roman"/>
          <w:sz w:val="24"/>
          <w:szCs w:val="24"/>
        </w:rPr>
        <w:t>, E3 ubiquitin ligase HAKAI, an additional m6A writer component has been identified in Arabidopsis</w:t>
      </w:r>
      <w:ins w:id="16" w:author="Kabir Hossen" w:date="2024-12-28T09:16:00Z" w16du:dateUtc="2024-12-28T03:16:00Z">
        <w:r w:rsidR="0040373E">
          <w:rPr>
            <w:rFonts w:ascii="Times New Roman" w:hAnsi="Times New Roman" w:cs="Times New Roman"/>
            <w:sz w:val="24"/>
            <w:szCs w:val="24"/>
          </w:rPr>
          <w:t xml:space="preserve"> </w:t>
        </w:r>
      </w:ins>
      <w:r w:rsidR="00CD3810">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{"citationItems":[{"id":"ITEM-1","itemData":{"DOI":"10.1111/nph.14586","ISSN":"14698137","PMID":"28503769","abstract":"N6-adenosine methylation (m6A) of mRNA is an essential process in most eukaryotes, but its role and the status of factors accompanying this modification are still poorly understood. Using combined methods of genetics, proteomics and RNA biochemistry, we identified a core set of mRNA m6A writer proteins in Arabidopsis thaliana. The components required for m6A in Arabidopsis included MTA, MTB, FIP37, VIRILIZER and the E3 ubiquitin ligase HAKAI. Downregulation of these proteins led to reduced relative m6A levels and shared pleiotropic phenotypes, which included aberrant vascular formation in the root, indicating that correct m6A methylation plays a role in developmental decisions during pattern formation. The conservation of these proteins amongst eukaryotes and the demonstration of a role in writing m6A for the E3 ubiquitin ligase HAKAI is likely to be of considerable relevance beyond the plant sciences.","author":[{"dropping-particle":"","family":"Růžička","given":"Kamil","non-dropping-particle":"","parse-names":false,"suffix":""},{"dropping-particle":"","family":"Zhang","given":"Mi","non-dropping-particle":"","parse-names":false,"suffix":""},{"dropping-particle":"","family":"Campilho","given":"Ana","non-dropping-particle":"","parse-names":false,"suffix":""},{"dropping-particle":"","family":"Bodi","given":"Zsuzsanna","non-dropping-particle":"","parse-names":false,"suffix":""},{"dropping-particle":"","family":"Kashif","given":"Muhammad","non-dropping-particle":"","parse-names":false,"suffix":""},{"dropping-particle":"","family":"Saleh","given":"Mária","non-dropping-particle":"","parse-names":false,"suffix":""},{"dropping-particle":"","family":"Eeckhout","given":"Dominique","non-dropping-particle":"","parse-names":false,"suffix":""},{"dropping-particle":"","family":"El-Showk","given":"Sedeer","non-dropping-particle":"","parse-names":false,"suffix":""},{"dropping-particle":"","family":"Li","given":"Hongying","non-dropping-particle":"","parse-names":false,"suffix":""},{"dropping-particle":"","family":"Zhong","given":"Silin","non-dropping-particle":"","parse-names":false,"suffix":""},{"dropping-particle":"De","family":"Jaeger","given":"Geert","non-dropping-particle":"","parse-names":false,"suffix":""},{"dropping-particle":"","family":"Mongan","given":"Nigel P.","non-dropping-particle":"","parse-names":false,"suffix":""},{"dropping-particle":"","family":"Hejátko","given":"Jan","non-dropping-particle":"","parse-names":false,"suffix":""},{"dropping-particle":"","family":"Helariutta","given":"Ykä","non-dropping-particle":"","parse-names":false,"suffix":""},{"dropping-particle":"","family":"Fray","given":"Rupert G.","non-dropping-particle":"","parse-names":false,"suffix":""}],"container-title":"New Phytologist","id":"ITEM-1","issue":"1","issued":{"date-parts":[["2017"]]},"page":"157-172","title":"Identification of factors required for m6A mRNA methylation in Arabidopsis reveals a role for the conserved E3 ubiquitin ligase HAKAI","type":"article-journal","volume":"215"},"uris":["http://www.mendeley.com/documents/?uuid=df67f562-e9fe-46dd-9f4a-0b697d7314dd"]}],"mendeley":{"formattedCitation":"[13]","plainTextFormattedCitation":"[13]","previouslyFormattedCitation":"[13]"},"properties":{"noteIndex":0},"schema":"https://github.com/citation-style-language/schema/raw/master/csl-citation.json"}</w:instrText>
      </w:r>
      <w:r w:rsidR="00CD3810">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[13]</w:t>
      </w:r>
      <w:r w:rsidR="00CD3810">
        <w:rPr>
          <w:rFonts w:ascii="Times New Roman" w:hAnsi="Times New Roman" w:cs="Times New Roman"/>
          <w:sz w:val="24"/>
          <w:szCs w:val="24"/>
        </w:rPr>
        <w:fldChar w:fldCharType="end"/>
      </w:r>
      <w:r w:rsidRPr="005F3416">
        <w:rPr>
          <w:rFonts w:ascii="Times New Roman" w:hAnsi="Times New Roman" w:cs="Times New Roman"/>
          <w:sz w:val="24"/>
          <w:szCs w:val="24"/>
        </w:rPr>
        <w:t>. METTL3 (S-adenosyl-methionine-binding protein) is the key catalytic component of the m6A methyltransferase complex. METTL14 and WTAP making complex with METTL3 are found to be involved in M6A installation and modification, respectively</w:t>
      </w:r>
      <w:r w:rsidR="00930808">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{"citationItems":[{"id":"ITEM-1","itemData":{"DOI":"10.1038/nchembio.1432","ISSN":"15524469","PMID":"24316715","abstract":"N(6)-methyladenosine (m(6)A) is the most prevalent and reversible internal modification in mammalian messenger and noncoding RNAs. We report here that human methyltransferase-like 14 (METTL14) catalyzes m(6)A RNA methylation. Together with METTL3, the only previously known m(6)A methyltransferase, these two proteins form a stable heterodimer core complex of METTL3-METTL14 that functions in cellular m(6)A deposition on mammalian nuclear RNAs. WTAP, a mammalian splicing factor, can interact with this complex and affect this methylation.","author":[{"dropping-particle":"","family":"Liu","given":"Jianzhao","non-dropping-particle":"","parse-names":false,"suffix":""},{"dropping-particle":"","family":"Yue","given":"Yanan","non-dropping-particle":"","parse-names":false,"suffix":""},{"dropping-particle":"","family":"Han","given":"Dali","non-dropping-particle":"","parse-names":false,"suffix":""},{"dropping-particle":"","family":"Wang","given":"Xiao","non-dropping-particle":"","parse-names":false,"suffix":""},{"dropping-particle":"","family":"Fu","given":"Y.","non-dropping-particle":"","parse-names":false,"suffix":""},{"dropping-particle":"","family":"Zhang","given":"Liang","non-dropping-particle":"","parse-names":false,"suffix":""},{"dropping-particle":"","family":"Jia","given":"Guifang","non-dropping-particle":"","parse-names":false,"suffix":""},{"dropping-particle":"","family":"Yu","given":"Miao","non-dropping-particle":"","parse-names":false,"suffix":""},{"dropping-particle":"","family":"Lu","given":"Zhike","non-dropping-particle":"","parse-names":false,"suffix":""},{"dropping-particle":"","family":"Deng","given":"Xin","non-dropping-particle":"","parse-names":false,"suffix":""},{"dropping-particle":"","family":"Dai","given":"Qing","non-dropping-particle":"","parse-names":false,"suffix":""},{"dropping-particle":"","family":"Chen","given":"Weizhong","non-dropping-particle":"","parse-names":false,"suffix":""},{"dropping-particle":"","family":"He","given":"Chuan","non-dropping-particle":"","parse-names":false,"suffix":""}],"container-title":"Nature chemical biology","id":"ITEM-1","issue":"2","issued":{"date-parts":[["2014"]]},"page":"93-95","title":"A METTL3-METTL14 complex mediates mammalian nuclear RNA N6-adenosine methylation.","type":"article-journal","volume":"10"},"uris":["http://www.mendeley.com/documents/?uuid=c9f330e3-a47b-4ad3-8498-97ec908b09da"]}],"mendeley":{"formattedCitation":"[14]","plainTextFormattedCitation":"[14]","previouslyFormattedCitation":"[14]"},"properties":{"noteIndex":0},"schema":"https://github.com/citation-style-language/schema/raw/master/csl-citation.json"}</w:instrText>
      </w:r>
      <w:r w:rsidR="00930808">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[14]</w:t>
      </w:r>
      <w:r w:rsidR="00930808">
        <w:rPr>
          <w:rFonts w:ascii="Times New Roman" w:hAnsi="Times New Roman" w:cs="Times New Roman"/>
          <w:sz w:val="24"/>
          <w:szCs w:val="24"/>
        </w:rPr>
        <w:fldChar w:fldCharType="end"/>
      </w:r>
      <w:r w:rsidRPr="005F3416">
        <w:rPr>
          <w:rFonts w:ascii="Times New Roman" w:hAnsi="Times New Roman" w:cs="Times New Roman"/>
          <w:sz w:val="24"/>
          <w:szCs w:val="24"/>
        </w:rPr>
        <w:t>. Besides</w:t>
      </w:r>
      <w:r w:rsidR="00FC0D18">
        <w:rPr>
          <w:rFonts w:ascii="Times New Roman" w:hAnsi="Times New Roman" w:cs="Times New Roman"/>
          <w:sz w:val="24"/>
          <w:szCs w:val="24"/>
        </w:rPr>
        <w:t xml:space="preserve"> this</w:t>
      </w:r>
      <w:r w:rsidRPr="005F3416">
        <w:rPr>
          <w:rFonts w:ascii="Times New Roman" w:hAnsi="Times New Roman" w:cs="Times New Roman"/>
          <w:sz w:val="24"/>
          <w:szCs w:val="24"/>
        </w:rPr>
        <w:t xml:space="preserve">, VIRMA is a </w:t>
      </w:r>
      <w:r w:rsidRPr="005F3416">
        <w:rPr>
          <w:rFonts w:ascii="Times New Roman" w:hAnsi="Times New Roman" w:cs="Times New Roman"/>
          <w:sz w:val="24"/>
          <w:szCs w:val="24"/>
        </w:rPr>
        <w:lastRenderedPageBreak/>
        <w:t>regulatory subunit of m6A methyltransferase recruiting the m6A complex to the special RNA site and facilitating m6A installation</w:t>
      </w:r>
      <w:r w:rsidR="00B702EF">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{"citationItems":[{"id":"ITEM-1","itemData":{"DOI":"10.1038/s41421-018-0019-0","ISSN":"20565968","abstract":"N 6-methyladenosine (m6A) is enriched in 3′untranslated region (3′UTR) and near stop codon of mature polyadenylated mRNAs in mammalian systems and has regulatory roles in eukaryotic mRNA transcriptome switch. Significantly, the mechanism for this modification preference remains unknown, however. Herein we report a characterization of the full m6A methyltransferase complex in HeLa cells identifying METTL3/METTL14/WTAP/VIRMA/HAKAI/ZC3H13 as the key components, and we show that VIRMA mediates preferential mRNA methylation in 3′UTR and near stop codon. Biochemical studies reveal that VIRMA recruits the catalytic core components METTL3/METTL14/WTAP to guide region-selective methylations. Around 60% of VIRMA mRNA immunoprecipitation targets manifest strong m6A enrichment in 3′UTR. Depletions of VIRMA and METTL3 induce 3′UTR lengthening of several hundred mRNAs with over 50% targets in common. VIRMA associates with polyadenylation cleavage factors CPSF5 and CPSF6 in an RNA-dependent manner. Depletion of CPSF5 leads to significant shortening of 3′UTR of over 2800 mRNAs, 84% of which are modified with m6A and have increased m6A peak density in 3′UTR and near stop codon after CPSF5 knockdown. Together, our studies provide insights into m6A deposition specificity in 3′UTR and its correlation with alternative polyadenylation.","author":[{"dropping-particle":"","family":"Liu","given":"Jianzhao","non-dropping-particle":"","parse-names":false,"suffix":""},{"dropping-particle":"","family":"Yue","given":"Yanan","non-dropping-particle":"","parse-names":false,"suffix":""},{"dropping-particle":"","family":"Liu","given":"Jun","non-dropping-particle":"","parse-names":false,"suffix":""},{"dropping-particle":"","family":"Cui","given":"Xiaolong","non-dropping-particle":"","parse-names":false,"suffix":""},{"dropping-particle":"","family":"Cao","given":"Jie","non-dropping-particle":"","parse-names":false,"suffix":""},{"dropping-particle":"","family":"Luo","given":"Guanzheng","non-dropping-particle":"","parse-names":false,"suffix":""},{"dropping-particle":"","family":"Zhang","given":"Zezhou","non-dropping-particle":"","parse-names":false,"suffix":""},{"dropping-particle":"","family":"Cheng","given":"Tao","non-dropping-particle":"","parse-names":false,"suffix":""},{"dropping-particle":"","family":"Gao","given":"Minsong","non-dropping-particle":"","parse-names":false,"suffix":""},{"dropping-particle":"","family":"Shu","given":"Xiao","non-dropping-particle":"","parse-names":false,"suffix":""},{"dropping-particle":"","family":"Ma","given":"Honghui","non-dropping-particle":"","parse-names":false,"suffix":""},{"dropping-particle":"","family":"Wang","given":"Fengqin","non-dropping-particle":"","parse-names":false,"suffix":""},{"dropping-particle":"","family":"Wang","given":"Xinxia","non-dropping-particle":"","parse-names":false,"suffix":""},{"dropping-particle":"","family":"Shen","given":"Bin","non-dropping-particle":"","parse-names":false,"suffix":""},{"dropping-particle":"","family":"Wang","given":"Yizhen","non-dropping-particle":"","parse-names":false,"suffix":""},{"dropping-particle":"","family":"Feng","given":"Xinhua","non-dropping-particle":"","parse-names":false,"suffix":""},{"dropping-particle":"","family":"He","given":"Chuan","non-dropping-particle":"","parse-names":false,"suffix":""}],"container-title":"Cell Discovery","id":"ITEM-1","issue":"1","issued":{"date-parts":[["2018"]]},"publisher":"Springer US","title":"VIRMA mediates preferential m6A mRNA methylation in 3′UTR and near stop codon and associates with alternative polyadenylation","type":"article-journal","volume":"4"},"uris":["http://www.mendeley.com/documents/?uuid=77fb5f02-f91c-495b-aae0-1665106c8ab2"]}],"mendeley":{"formattedCitation":"[15]","plainTextFormattedCitation":"[15]","previouslyFormattedCitation":"[15]"},"properties":{"noteIndex":0},"schema":"https://github.com/citation-style-language/schema/raw/master/csl-citation.json"}</w:instrText>
      </w:r>
      <w:r w:rsidR="00B702EF">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[15]</w:t>
      </w:r>
      <w:r w:rsidR="00B702EF">
        <w:rPr>
          <w:rFonts w:ascii="Times New Roman" w:hAnsi="Times New Roman" w:cs="Times New Roman"/>
          <w:sz w:val="24"/>
          <w:szCs w:val="24"/>
        </w:rPr>
        <w:fldChar w:fldCharType="end"/>
      </w:r>
      <w:r w:rsidR="00B702EF">
        <w:rPr>
          <w:rFonts w:ascii="Times New Roman" w:hAnsi="Times New Roman" w:cs="Times New Roman"/>
          <w:sz w:val="24"/>
          <w:szCs w:val="24"/>
        </w:rPr>
        <w:t>.</w:t>
      </w:r>
    </w:p>
    <w:p w14:paraId="66CFCF49" w14:textId="19D2919F" w:rsidR="00F07679" w:rsidRDefault="00B702EF" w:rsidP="00536EDA">
      <w:pPr>
        <w:spacing w:line="360" w:lineRule="auto"/>
        <w:jc w:val="both"/>
        <w:rPr>
          <w:rFonts w:ascii="Times New Roman" w:hAnsi="Times New Roman" w:cs="Times New Roman"/>
          <w:sz w:val="24"/>
          <w:szCs w:val="24"/>
        </w:rPr>
      </w:pPr>
      <w:r>
        <w:rPr>
          <w:rFonts w:ascii="Times New Roman" w:hAnsi="Times New Roman" w:cs="Times New Roman"/>
          <w:sz w:val="24"/>
          <w:szCs w:val="24"/>
        </w:rPr>
        <w:t>Conversely</w:t>
      </w:r>
      <w:r w:rsidR="00E36796">
        <w:rPr>
          <w:rFonts w:ascii="Times New Roman" w:hAnsi="Times New Roman" w:cs="Times New Roman"/>
          <w:sz w:val="24"/>
          <w:szCs w:val="24"/>
        </w:rPr>
        <w:t xml:space="preserve">, </w:t>
      </w:r>
      <w:r w:rsidR="003F669F" w:rsidRPr="005F3416">
        <w:rPr>
          <w:rFonts w:ascii="Times New Roman" w:hAnsi="Times New Roman" w:cs="Times New Roman"/>
          <w:sz w:val="24"/>
          <w:szCs w:val="24"/>
        </w:rPr>
        <w:t>the</w:t>
      </w:r>
      <w:r w:rsidR="005F3416" w:rsidRPr="005F3416">
        <w:rPr>
          <w:rFonts w:ascii="Times New Roman" w:hAnsi="Times New Roman" w:cs="Times New Roman"/>
          <w:sz w:val="24"/>
          <w:szCs w:val="24"/>
        </w:rPr>
        <w:t xml:space="preserve"> m6A demethylase erases the methyl group from the mRNA</w:t>
      </w:r>
      <w:r w:rsidR="00C84F7B">
        <w:rPr>
          <w:rFonts w:ascii="Times New Roman" w:hAnsi="Times New Roman" w:cs="Times New Roman"/>
          <w:sz w:val="24"/>
          <w:szCs w:val="24"/>
        </w:rPr>
        <w:t>,</w:t>
      </w:r>
      <w:r w:rsidR="005F3416" w:rsidRPr="005F3416">
        <w:rPr>
          <w:rFonts w:ascii="Times New Roman" w:hAnsi="Times New Roman" w:cs="Times New Roman"/>
          <w:sz w:val="24"/>
          <w:szCs w:val="24"/>
        </w:rPr>
        <w:t xml:space="preserve"> indicating the reversibility of m6A modification. </w:t>
      </w:r>
      <w:r w:rsidR="00A311EA">
        <w:rPr>
          <w:rFonts w:ascii="Times New Roman" w:hAnsi="Times New Roman" w:cs="Times New Roman"/>
          <w:sz w:val="24"/>
          <w:szCs w:val="24"/>
        </w:rPr>
        <w:t xml:space="preserve">Herein, </w:t>
      </w:r>
      <w:r w:rsidR="005F3416" w:rsidRPr="005F3416">
        <w:rPr>
          <w:rFonts w:ascii="Times New Roman" w:hAnsi="Times New Roman" w:cs="Times New Roman"/>
          <w:sz w:val="24"/>
          <w:szCs w:val="24"/>
        </w:rPr>
        <w:t>FTO (fat mass and obesity-associated protein) is the first eraser complex discovered in mammals that facilitates in restoration of the methylated base to the adenine base</w:t>
      </w:r>
      <w:r w:rsidR="002D29F2">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{"citationItems":[{"id":"ITEM-1","itemData":{"DOI":"10.1038/nchembio.687","ISSN":"1552-4469","abstract":"N6-Methyladenosine is an abundant nucleoside in cellular mRNA that undergoes demethylation under physiological conditions by fat mass and obesity-associated protein (FTO). This new pathway suggests that RNA modifications can be reversible and potentially have an impact on RNA metabolism.","author":[{"dropping-particle":"","family":"Jia","given":"Guifang","non-dropping-particle":"","parse-names":false,"suffix":""},{"dropping-particle":"","family":"Fu","given":"Ye","non-dropping-particle":"","parse-names":false,"suffix":""},{"dropping-particle":"","family":"Zhao","given":"Xu","non-dropping-particle":"","parse-names":false,"suffix":""},{"dropping-particle":"","family":"Dai","given":"Qing","non-dropping-particle":"","parse-names":false,"suffix":""},{"dropping-particle":"","family":"Zheng","given":"Guanqun","non-dropping-particle":"","parse-names":false,"suffix":""},{"dropping-particle":"","family":"Yang","given":"Ying","non-dropping-particle":"","parse-names":false,"suffix":""},{"dropping-particle":"","family":"Yi","given":"Chengqi","non-dropping-particle":"","parse-names":false,"suffix":""},{"dropping-particle":"","family":"Lindahl","given":"Tomas","non-dropping-particle":"","parse-names":false,"suffix":""},{"dropping-particle":"","family":"Pan","given":"Tao","non-dropping-particle":"","parse-names":false,"suffix":""},{"dropping-particle":"","family":"Yang","given":"Yun-Gui","non-dropping-particle":"","parse-names":false,"suffix":""},{"dropping-particle":"","family":"He","given":"Chuan","non-dropping-particle":"","parse-names":false,"suffix":""}],"container-title":"Nature Chemical Biology","id":"ITEM-1","issue":"12","issued":{"date-parts":[["2011"]]},"page":"885-887","title":"N6-Methyladenosine in nuclear RNA is a major substrate of the obesity-associated FTO","type":"article-journal","volume":"7"},"uris":["http://www.mendeley.com/documents/?uuid=ab68bbb4-432d-4df4-916a-ce52a5aa97e2"]}],"mendeley":{"formattedCitation":"[16]","plainTextFormattedCitation":"[16]","previouslyFormattedCitation":"[16]"},"properties":{"noteIndex":0},"schema":"https://github.com/citation-style-language/schema/raw/master/csl-citation.json"}</w:instrText>
      </w:r>
      <w:r w:rsidR="002D29F2">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[16]</w:t>
      </w:r>
      <w:r w:rsidR="002D29F2">
        <w:rPr>
          <w:rFonts w:ascii="Times New Roman" w:hAnsi="Times New Roman" w:cs="Times New Roman"/>
          <w:sz w:val="24"/>
          <w:szCs w:val="24"/>
        </w:rPr>
        <w:fldChar w:fldCharType="end"/>
      </w:r>
      <w:r w:rsidR="005F3416" w:rsidRPr="005F3416">
        <w:rPr>
          <w:rFonts w:ascii="Times New Roman" w:hAnsi="Times New Roman" w:cs="Times New Roman"/>
          <w:sz w:val="24"/>
          <w:szCs w:val="24"/>
        </w:rPr>
        <w:t>. Subsequently</w:t>
      </w:r>
      <w:ins w:id="17" w:author="Kabir Hossen" w:date="2024-12-28T09:29:00Z" w16du:dateUtc="2024-12-28T03:29:00Z">
        <w:r w:rsidR="00B37A6F">
          <w:rPr>
            <w:rFonts w:ascii="Times New Roman" w:hAnsi="Times New Roman" w:cs="Times New Roman"/>
            <w:sz w:val="24"/>
            <w:szCs w:val="24"/>
          </w:rPr>
          <w:t>,</w:t>
        </w:r>
      </w:ins>
      <w:r w:rsidR="005F3416" w:rsidRPr="005F3416">
        <w:rPr>
          <w:rFonts w:ascii="Times New Roman" w:hAnsi="Times New Roman" w:cs="Times New Roman"/>
          <w:sz w:val="24"/>
          <w:szCs w:val="24"/>
        </w:rPr>
        <w:t xml:space="preserve"> ALKBH5 (</w:t>
      </w:r>
      <w:proofErr w:type="spellStart"/>
      <w:r w:rsidR="005F3416" w:rsidRPr="005F3416">
        <w:rPr>
          <w:rFonts w:ascii="Times New Roman" w:hAnsi="Times New Roman" w:cs="Times New Roman"/>
          <w:sz w:val="24"/>
          <w:szCs w:val="24"/>
        </w:rPr>
        <w:t>alkB</w:t>
      </w:r>
      <w:proofErr w:type="spellEnd"/>
      <w:r w:rsidR="005F3416" w:rsidRPr="005F3416">
        <w:rPr>
          <w:rFonts w:ascii="Times New Roman" w:hAnsi="Times New Roman" w:cs="Times New Roman"/>
          <w:sz w:val="24"/>
          <w:szCs w:val="24"/>
        </w:rPr>
        <w:t xml:space="preserve"> homolog 5), the second mammalian m6A demethylase facilitating the removal of m6A potentially affects different subsets of target mRNAs</w:t>
      </w:r>
      <w:r w:rsidR="00693BDA">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{"citationItems":[{"id":"ITEM-1","itemData":{"DOI":"https://doi.org/10.1016/j.molcel.2012.10.015","ISSN":"1097-2765","abstract":"Summary N6-methyladenosine (m6A) is the most prevalent internal modification of messenger RNA (mRNA) in higher eukaryotes. Here we report ALKBH5 as another mammalian demethylase that oxidatively reverses m6A in mRNA in vitro and in vivo. This demethylation activity of ALKBH5 significantly affects mRNA export and RNA metabolism as well as the assembly of mRNA processing factors in nuclear speckles. Alkbh5-deficient male mice have increased m6A in mRNA and are characterized by impaired fertility resulting from apoptosis that affects meiotic metaphase-stage spermatocytes. In accordance with this defect, we have identified in mouse testes 1,551 differentially expressed genes that cover broad functional categories and include spermatogenesis-related mRNAs involved in the p53 functional interaction network. The discovery of this RNA demethylase strongly suggests that the reversible m6A modification has fundamental and broad functions in mammalian cells.","author":[{"dropping-particle":"","family":"Zheng","given":"Guanqun","non-dropping-particle":"","parse-names":false,"suffix":""},{"dropping-particle":"","family":"Dahl","given":"John Arne","non-dropping-particle":"","parse-names":false,"suffix":""},{"dropping-particle":"","family":"Niu","given":"Yamei","non-dropping-particle":"","parse-names":false,"suffix":""},{"dropping-particle":"","family":"Fedorcsak","given":"Peter","non-dropping-particle":"","parse-names":false,"suffix":""},{"dropping-particle":"","family":"Huang","given":"Chun-Min","non-dropping-particle":"","parse-names":false,"suffix":""},{"dropping-particle":"","family":"Li","given":"Charles J.","non-dropping-particle":"","parse-names":false,"suffix":""},{"dropping-particle":"","family":"Vågbø","given":"Cathrine B.","non-dropping-particle":"","parse-names":false,"suffix":""},{"dropping-particle":"","family":"Shi","given":"Yue","non-dropping-particle":"","parse-names":false,"suffix":""},{"dropping-particle":"","family":"Wang","given":"Wen-Ling","non-dropping-particle":"","parse-names":false,"suffix":""},{"dropping-particle":"","family":"Song","given":"Shu-Hui","non-dropping-particle":"","parse-names":false,"suffix":""},{"dropping-particle":"","family":"Lu","given":"Zhike","non-dropping-particle":"","parse-names":false,"suffix":""},{"dropping-particle":"","family":"Bosmans","given":"Ralph P.G.","non-dropping-particle":"","parse-names":false,"suffix":""},{"dropping-particle":"","family":"Dai","given":"Qing","non-dropping-particle":"","parse-names":false,"suffix":""},{"dropping-particle":"","family":"Hao","given":"Ya-Juan","non-dropping-particle":"","parse-names":false,"suffix":""},{"dropping-particle":"","family":"Yang","given":"Xin","non-dropping-particle":"","parse-names":false,"suffix":""},{"dropping-particle":"","family":"Zhao","given":"Wen-Ming","non-dropping-particle":"","parse-names":false,"suffix":""},{"dropping-particle":"","family":"Tong","given":"Wei-Min","non-dropping-particle":"","parse-names":false,"suffix":""},{"dropping-particle":"","family":"Wang","given":"Xiu-Jie","non-dropping-particle":"","parse-names":false,"suffix":""},{"dropping-particle":"","family":"Bogdan","given":"Florian","non-dropping-particle":"","parse-names":false,"suffix":""},{"dropping-particle":"","family":"Furu","given":"Kari","non-dropping-particle":"","parse-names":false,"suffix":""},{"dropping-particle":"","family":"Fu","given":"Ye","non-dropping-particle":"","parse-names":false,"suffix":""},{"dropping-particle":"","family":"Jia","given":"Guifang","non-dropping-particle":"","parse-names":false,"suffix":""},{"dropping-particle":"","family":"Zhao","given":"Xu","non-dropping-particle":"","parse-names":false,"suffix":""},{"dropping-particle":"","family":"Liu","given":"Jun","non-dropping-particle":"","parse-names":false,"suffix":""},{"dropping-particle":"","family":"Krokan","given":"Hans E.","non-dropping-particle":"","parse-names":false,"suffix":""},{"dropping-particle":"","family":"Klungland","given":"Arne","non-dropping-particle":"","parse-names":false,"suffix":""},{"dropping-particle":"","family":"Yang","given":"Yun-Gui","non-dropping-particle":"","parse-names":false,"suffix":""},{"dropping-particle":"","family":"He","given":"Chuan","non-dropping-particle":"","parse-names":false,"suffix":""}],"container-title":"Molecular Cell","id":"ITEM-1","issue":"1","issued":{"date-parts":[["2013"]]},"page":"18-29","title":"ALKBH5 Is a Mammalian RNA Demethylase that Impacts RNA Metabolism and Mouse Fertility","type":"article-journal","volume":"49"},"uris":["http://www.mendeley.com/documents/?uuid=32990893-f04f-4756-bc68-177820b1f6f9"]}],"mendeley":{"formattedCitation":"[17]","plainTextFormattedCitation":"[17]","previouslyFormattedCitation":"[17]"},"properties":{"noteIndex":0},"schema":"https://github.com/citation-style-language/schema/raw/master/csl-citation.json"}</w:instrText>
      </w:r>
      <w:r w:rsidR="00693BDA">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[17]</w:t>
      </w:r>
      <w:r w:rsidR="00693BDA">
        <w:rPr>
          <w:rFonts w:ascii="Times New Roman" w:hAnsi="Times New Roman" w:cs="Times New Roman"/>
          <w:sz w:val="24"/>
          <w:szCs w:val="24"/>
        </w:rPr>
        <w:fldChar w:fldCharType="end"/>
      </w:r>
      <w:r w:rsidR="005F3416" w:rsidRPr="005F3416">
        <w:rPr>
          <w:rFonts w:ascii="Times New Roman" w:hAnsi="Times New Roman" w:cs="Times New Roman"/>
          <w:sz w:val="24"/>
          <w:szCs w:val="24"/>
        </w:rPr>
        <w:t xml:space="preserve">. </w:t>
      </w:r>
      <w:r w:rsidR="006A4026" w:rsidRPr="006A4026">
        <w:rPr>
          <w:rFonts w:ascii="Times New Roman" w:hAnsi="Times New Roman" w:cs="Times New Roman"/>
          <w:sz w:val="24"/>
          <w:szCs w:val="24"/>
        </w:rPr>
        <w:t>Arabidopsis contains several putative m6A eraser ALKBH family proteins</w:t>
      </w:r>
      <w:r w:rsidR="005F0765">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2019.00500","author":[{"dropping-particle":"","family":"Hu","given":"Jianzhong","non-dropping-particle":"","parse-names":false,"suffix":""},{"dropping-particle":"","family":"Manduzio","given":"Stefano","non-dropping-particle":"","parse-names":false,"suffix":""},{"dropping-particle":"","family":"Kang","given":"Hunseung","non-dropping-particle":"","parse-names":false,"suffix":""}],"id":"ITEM-1","issue":"April","issued":{"date-parts":[["2019"]]},"page":"1-11","title":"Epitranscriptomic RNA Methylation in Plant Development and Abiotic Stress Responses","type":"article-journal","volume":"10"},"uris":["http://www.mendeley.com/documents/?uuid=f8148378-bc8a-4a5b-ac14-a52558f6ac59"]}],"mendeley":{"formattedCitation":"[12]","plainTextFormattedCitation":"[12]","previouslyFormattedCitation":"[12]"},"properties":{"noteIndex":0},"schema":"https://github.com/citation-style-language/schema/raw/master/csl-citation.json"}</w:instrText>
      </w:r>
      <w:r w:rsidR="005F0765">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[12]</w:t>
      </w:r>
      <w:r w:rsidR="005F0765">
        <w:rPr>
          <w:rFonts w:ascii="Times New Roman" w:hAnsi="Times New Roman" w:cs="Times New Roman"/>
          <w:sz w:val="24"/>
          <w:szCs w:val="24"/>
        </w:rPr>
        <w:fldChar w:fldCharType="end"/>
      </w:r>
      <w:r w:rsidR="00066633">
        <w:rPr>
          <w:rFonts w:ascii="Times New Roman" w:hAnsi="Times New Roman" w:cs="Times New Roman"/>
          <w:sz w:val="24"/>
          <w:szCs w:val="24"/>
        </w:rPr>
        <w:t>. However</w:t>
      </w:r>
      <w:r w:rsidR="005F0765">
        <w:rPr>
          <w:rFonts w:ascii="Times New Roman" w:hAnsi="Times New Roman" w:cs="Times New Roman"/>
          <w:sz w:val="24"/>
          <w:szCs w:val="24"/>
        </w:rPr>
        <w:t xml:space="preserve">, </w:t>
      </w:r>
      <w:r w:rsidR="0073534E" w:rsidRPr="0073534E">
        <w:rPr>
          <w:rFonts w:ascii="Times New Roman" w:hAnsi="Times New Roman" w:cs="Times New Roman"/>
          <w:sz w:val="24"/>
          <w:szCs w:val="24"/>
        </w:rPr>
        <w:t xml:space="preserve">ALKBH9B and ALKBH10B are the only two eraser proteins found in Arabidopsis that have been functionally investigated </w:t>
      </w:r>
      <w:r w:rsidR="00066633">
        <w:rPr>
          <w:rFonts w:ascii="Times New Roman" w:hAnsi="Times New Roman" w:cs="Times New Roman"/>
          <w:sz w:val="24"/>
          <w:szCs w:val="24"/>
        </w:rPr>
        <w:t>concerning</w:t>
      </w:r>
      <w:r w:rsidR="0073534E" w:rsidRPr="0073534E">
        <w:rPr>
          <w:rFonts w:ascii="Times New Roman" w:hAnsi="Times New Roman" w:cs="Times New Roman"/>
          <w:sz w:val="24"/>
          <w:szCs w:val="24"/>
        </w:rPr>
        <w:t xml:space="preserve"> viral infection and floral transition</w:t>
      </w:r>
      <w:r w:rsidR="000C12A8">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{"citationItems":[{"id":"ITEM-1","itemData":{"DOI":"10.1105/tpc.16.00912","ISSN":"1532298X","PMID":"29180595","abstract":"N6 -methyladenosine (m6 A) is the most abundant, internal, posttranscriptional modification in mRNA among all higher eukaryotes. In mammals, this modification is reversible and plays broad roles in the regulation of mRNA metabolism and processing. Despite its importance, previous studies on the role and mechanism of m6A methylation in Arabidopsis thaliana have been limited. Here, we report that ALKBH10B is a demethylase that oxidatively reverses m6A methylation in mRNA in vitro and in vivo. Depletion of ALKBH10B in the alkbh10b mutant delays flowering and represses vegetative growth. Complementation with wild-type ALKBH10B, but not a catalytically inactive mutant (ALKBH10B H366A/E368A), rescues these effects in alkbh10b-1 mutant plants, suggesting the observed phenotypes are controlled by the catalytic action of ALKBH10B. We show that ALKBH10B-mediated mRNA demethylation affects the stability of target transcripts, thereby influencing floral transition. We identified 1190 m6A hypermethylated transcripts in the alkbh10b-1 mutant involved in plant development. The discovery and characterization of the archetypical RNA demethylase in Arabidopsis sheds light on the occurrence and functional role(s) of reversible mRNA methylation in plants and defines the role of m6A RNA modification in Arabidopsis floral transition.","author":[{"dropping-particle":"","family":"Duan","given":"Hong Chao","non-dropping-particle":"","parse-names":false,"suffix":""},{"dropping-particle":"","family":"Wei","given":"Lian Huan","non-dropping-particle":"","parse-names":false,"suffix":""},{"dropping-particle":"","family":"Zhang","given":"Chi","non-dropping-particle":"","parse-names":false,"suffix":""},{"dropping-particle":"","family":"Wang","given":"Ye","non-dropping-particle":"","parse-names":false,"suffix":""},{"dropping-particle":"","family":"Chen","given":"Lin","non-dropping-particle":"","parse-names":false,"suffix":""},{"dropping-particle":"","family":"Lu","given":"Zhike","non-dropping-particle":"","parse-names":false,"suffix":""},{"dropping-particle":"","family":"Chen","given":"Peng R.","non-dropping-particle":"","parse-names":false,"suffix":""},{"dropping-particle":"","family":"He","given":"Chuan","non-dropping-particle":"","parse-names":false,"suffix":""},{"dropping-particle":"","family":"Jia","given":"Guifang","non-dropping-particle":"","parse-names":false,"suffix":""}],"container-title":"Plant Cell","id":"ITEM-1","issue":"12","issued":{"date-parts":[["2017"]]},"page":"2995-3011","title":"ALKBH10B is an RNA N6-methyladenosine demethylase affecting arabidopsis floral transition","type":"article-journal","volume":"29"},"uris":["http://www.mendeley.com/documents/?uuid=e161a167-2c72-44bc-b988-ce96c58d6aa0"]}],"mendeley":{"formattedCitation":"[18]","plainTextFormattedCitation":"[18]","previouslyFormattedCitation":"[18]"},"properties":{"noteIndex":0},"schema":"https://github.com/citation-style-language/schema/raw/master/csl-citation.json"}</w:instrText>
      </w:r>
      <w:r w:rsidR="000C12A8">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[18]</w:t>
      </w:r>
      <w:r w:rsidR="000C12A8">
        <w:rPr>
          <w:rFonts w:ascii="Times New Roman" w:hAnsi="Times New Roman" w:cs="Times New Roman"/>
          <w:sz w:val="24"/>
          <w:szCs w:val="24"/>
        </w:rPr>
        <w:fldChar w:fldCharType="end"/>
      </w:r>
      <w:r w:rsidR="0073534E" w:rsidRPr="0073534E">
        <w:rPr>
          <w:rFonts w:ascii="Times New Roman" w:hAnsi="Times New Roman" w:cs="Times New Roman"/>
          <w:sz w:val="24"/>
          <w:szCs w:val="24"/>
        </w:rPr>
        <w:t>.</w:t>
      </w:r>
    </w:p>
    <w:p w14:paraId="78035BD1" w14:textId="6E9E9BC4" w:rsidR="005F3416" w:rsidRPr="005F3416" w:rsidRDefault="00C75A34" w:rsidP="00536EDA">
      <w:pPr>
        <w:spacing w:line="360" w:lineRule="auto"/>
        <w:jc w:val="both"/>
        <w:rPr>
          <w:rFonts w:ascii="Times New Roman" w:hAnsi="Times New Roman" w:cs="Times New Roman"/>
          <w:sz w:val="24"/>
          <w:szCs w:val="24"/>
        </w:rPr>
      </w:pPr>
      <w:r w:rsidRPr="00C75A34">
        <w:rPr>
          <w:rFonts w:ascii="Times New Roman" w:hAnsi="Times New Roman" w:cs="Times New Roman"/>
          <w:sz w:val="24"/>
          <w:szCs w:val="24"/>
        </w:rPr>
        <w:t>While writers and erasers are actively engaged in their</w:t>
      </w:r>
      <w:r>
        <w:rPr>
          <w:rFonts w:ascii="Times New Roman" w:hAnsi="Times New Roman" w:cs="Times New Roman"/>
          <w:sz w:val="24"/>
          <w:szCs w:val="24"/>
        </w:rPr>
        <w:t xml:space="preserve"> dynamic action</w:t>
      </w:r>
      <w:r w:rsidRPr="00C75A34">
        <w:rPr>
          <w:rFonts w:ascii="Times New Roman" w:hAnsi="Times New Roman" w:cs="Times New Roman"/>
          <w:sz w:val="24"/>
          <w:szCs w:val="24"/>
        </w:rPr>
        <w:t>,</w:t>
      </w:r>
      <w:r w:rsidR="00AF38C8">
        <w:rPr>
          <w:rFonts w:ascii="Times New Roman" w:hAnsi="Times New Roman" w:cs="Times New Roman"/>
          <w:sz w:val="24"/>
          <w:szCs w:val="24"/>
        </w:rPr>
        <w:t xml:space="preserve"> </w:t>
      </w:r>
      <w:r w:rsidR="00933A5A">
        <w:rPr>
          <w:rFonts w:ascii="Times New Roman" w:hAnsi="Times New Roman" w:cs="Times New Roman"/>
          <w:sz w:val="24"/>
          <w:szCs w:val="24"/>
        </w:rPr>
        <w:t>the r</w:t>
      </w:r>
      <w:r w:rsidR="005F3416" w:rsidRPr="005F3416">
        <w:rPr>
          <w:rFonts w:ascii="Times New Roman" w:hAnsi="Times New Roman" w:cs="Times New Roman"/>
          <w:sz w:val="24"/>
          <w:szCs w:val="24"/>
        </w:rPr>
        <w:t>eader family regulates mRNA nuclear export, splicing, degradation, translation, and stability. YT521-B homology (YTH) domain family is the first identified mammalian reader complex</w:t>
      </w:r>
      <w:r w:rsidR="00C4017E">
        <w:rPr>
          <w:rFonts w:ascii="Times New Roman" w:hAnsi="Times New Roman" w:cs="Times New Roman"/>
          <w:sz w:val="24"/>
          <w:szCs w:val="24"/>
        </w:rPr>
        <w:t xml:space="preserve"> which</w:t>
      </w:r>
      <w:r w:rsidR="005F3416" w:rsidRPr="005F3416">
        <w:rPr>
          <w:rFonts w:ascii="Times New Roman" w:hAnsi="Times New Roman" w:cs="Times New Roman"/>
          <w:sz w:val="24"/>
          <w:szCs w:val="24"/>
        </w:rPr>
        <w:t xml:space="preserve"> includes YTHDF1, YTHDF2, YTHDF3, YTHDC1, and YTHDC2</w:t>
      </w:r>
      <w:r w:rsidR="0086321B">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{"citationItems":[{"id":"ITEM-1","itemData":{"DOI":"10.1038/nchembio.1654","ISSN":"15524469","PMID":"25242552","abstract":"N6-methyladenosine (m6A) is the most abundant internal modification of nearly all eukaryotic mRNAs and has recently been reported to be recognized by the YTH domain family proteins. Here we present the crystal structures of the YTH domain of YTHDC1, a member of the YTH domain family, and its complex with an m6A-containing RNA. Our structural studies, together with transcriptome-wide identification of YTHDC1-binding sites and biochemical experiments, not only reveal the specific mode of m6A-YTH binding but also explain the preferential recognition of the GG(m6A)C sequences by YTHDC1.","author":[{"dropping-particle":"","family":"Xu","given":"Chao","non-dropping-particle":"","parse-names":false,"suffix":""},{"dropping-particle":"","family":"Wang","given":"Xiao","non-dropping-particle":"","parse-names":false,"suffix":""},{"dropping-particle":"","family":"Liu","given":"Ke","non-dropping-particle":"","parse-names":false,"suffix":""},{"dropping-particle":"","family":"Roundtree","given":"Ian A.","non-dropping-particle":"","parse-names":false,"suffix":""},{"dropping-particle":"","family":"Tempel","given":"Wolfram","non-dropping-particle":"","parse-names":false,"suffix":""},{"dropping-particle":"","family":"Li","given":"Yanjun","non-dropping-particle":"","parse-names":false,"suffix":""},{"dropping-particle":"","family":"Lu","given":"Zhike","non-dropping-particle":"","parse-names":false,"suffix":""},{"dropping-particle":"","family":"He","given":"Chuan","non-dropping-particle":"","parse-names":false,"suffix":""},{"dropping-particle":"","family":"Min","given":"Jinrong","non-dropping-particle":"","parse-names":false,"suffix":""}],"container-title":"Nature Chemical Biology","id":"ITEM-1","issue":"11","issued":{"date-parts":[["2014"]]},"page":"927-929","title":"Structural basis for selective binding of m6A RNA by the YTHDC1 YTH domain","type":"article-journal","volume":"10"},"uris":["http://www.mendeley.com/documents/?uuid=79939840-ab66-4cf8-b0b4-61e769719386"]}],"mendeley":{"formattedCitation":"[19]","plainTextFormattedCitation":"[19]","previouslyFormattedCitation":"[19]"},"properties":{"noteIndex":0},"schema":"https://github.com/citation-style-language/schema/raw/master/csl-citation.json"}</w:instrText>
      </w:r>
      <w:r w:rsidR="0086321B">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[19]</w:t>
      </w:r>
      <w:r w:rsidR="0086321B">
        <w:rPr>
          <w:rFonts w:ascii="Times New Roman" w:hAnsi="Times New Roman" w:cs="Times New Roman"/>
          <w:sz w:val="24"/>
          <w:szCs w:val="24"/>
        </w:rPr>
        <w:fldChar w:fldCharType="end"/>
      </w:r>
      <w:r w:rsidR="005F3416" w:rsidRPr="005F3416">
        <w:rPr>
          <w:rFonts w:ascii="Times New Roman" w:hAnsi="Times New Roman" w:cs="Times New Roman"/>
          <w:sz w:val="24"/>
          <w:szCs w:val="24"/>
        </w:rPr>
        <w:t>. Different reader proteins have different functions on m6A-modified RNAs</w:t>
      </w:r>
      <w:r w:rsidR="007449A5">
        <w:rPr>
          <w:rFonts w:ascii="Times New Roman" w:hAnsi="Times New Roman" w:cs="Times New Roman"/>
          <w:sz w:val="24"/>
          <w:szCs w:val="24"/>
        </w:rPr>
        <w:t xml:space="preserve">. </w:t>
      </w:r>
      <w:r w:rsidR="00021B06">
        <w:rPr>
          <w:rFonts w:ascii="Times New Roman" w:hAnsi="Times New Roman" w:cs="Times New Roman"/>
          <w:sz w:val="24"/>
          <w:szCs w:val="24"/>
        </w:rPr>
        <w:t>F</w:t>
      </w:r>
      <w:r w:rsidR="007449A5">
        <w:rPr>
          <w:rFonts w:ascii="Times New Roman" w:hAnsi="Times New Roman" w:cs="Times New Roman"/>
          <w:sz w:val="24"/>
          <w:szCs w:val="24"/>
        </w:rPr>
        <w:t>or</w:t>
      </w:r>
      <w:r w:rsidR="00021B06">
        <w:rPr>
          <w:rFonts w:ascii="Times New Roman" w:hAnsi="Times New Roman" w:cs="Times New Roman"/>
          <w:sz w:val="24"/>
          <w:szCs w:val="24"/>
        </w:rPr>
        <w:t xml:space="preserve"> </w:t>
      </w:r>
      <w:r w:rsidR="00D30722">
        <w:rPr>
          <w:rFonts w:ascii="Times New Roman" w:hAnsi="Times New Roman" w:cs="Times New Roman"/>
          <w:sz w:val="24"/>
          <w:szCs w:val="24"/>
        </w:rPr>
        <w:t>example,</w:t>
      </w:r>
      <w:r w:rsidR="005F3416" w:rsidRPr="005F3416">
        <w:rPr>
          <w:rFonts w:ascii="Times New Roman" w:hAnsi="Times New Roman" w:cs="Times New Roman"/>
          <w:sz w:val="24"/>
          <w:szCs w:val="24"/>
        </w:rPr>
        <w:t xml:space="preserve"> YTHDF2 regulates </w:t>
      </w:r>
      <w:r w:rsidR="00342A51">
        <w:rPr>
          <w:rFonts w:ascii="Times New Roman" w:hAnsi="Times New Roman" w:cs="Times New Roman"/>
          <w:sz w:val="24"/>
          <w:szCs w:val="24"/>
        </w:rPr>
        <w:t xml:space="preserve">the </w:t>
      </w:r>
      <w:r w:rsidR="005F3416" w:rsidRPr="005F3416">
        <w:rPr>
          <w:rFonts w:ascii="Times New Roman" w:hAnsi="Times New Roman" w:cs="Times New Roman"/>
          <w:sz w:val="24"/>
          <w:szCs w:val="24"/>
        </w:rPr>
        <w:t>degradation</w:t>
      </w:r>
      <w:r w:rsidR="00B62CCF">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{"citationItems":[{"id":"ITEM-1","itemData":{"DOI":"10.1038/nature12730","ISSN":"00280836","PMID":"24284625","abstract":"N6-methyladenosine (m6 A) is the most prevalent internal (non-cap) modification present in the messenger RNA of all higher eukaryotes. Although essential to cell viability and development, the exact role of m6 A modification remains to be determined. The recent discovery of two m 6 A demethylases in mammalian cells highlighted the importance of m6 A in basic biological functions and disease. Here we show that m6 A is selectively recognized by the human YTH domain family 2 (YTHDF2) 'reader' protein to regulate mRNA degradation. We identified over 3,000 cellular RNA targets of YTHDF2, most of which are mRNAs, but which also include non-coding RNAs, with a conserved core motif of G(m6 A)C. We further establish the role of YTHDF2 in RNA metabolism, showing that binding of YTHDF2 results in the localization of bound mRNA from the translatable pool to mRNA decay sites, such as processing bodies. The carboxy-terminal domain of YTHDF2 selectively binds to m6 A-containing mRNA, whereas the amino-terminal domain is responsible for the localization of the YTHDF2-mRNA complex to cellular RNA decay sites. Our results indicate that the dynamic m6 A modification is recognized by selectively binding proteins to affect the translation status and lifetime of mRNA. © 2014 Macmillan Publishers Limited.","author":[{"dropping-particle":"","family":"Wang","given":"Xiao","non-dropping-particle":"","parse-names":false,"suffix":""},{"dropping-particle":"","family":"Lu","given":"Zhike","non-dropping-particle":"","parse-names":false,"suffix":""},{"dropping-particle":"","family":"Gomez","given":"Adrian","non-dropping-particle":"","parse-names":false,"suffix":""},{"dropping-particle":"","family":"Hon","given":"Gary C.","non-dropping-particle":"","parse-names":false,"suffix":""},{"dropping-particle":"","family":"Yue","given":"Yanan","non-dropping-particle":"","parse-names":false,"suffix":""},{"dropping-particle":"","family":"Han","given":"Dali","non-dropping-particle":"","parse-names":false,"suffix":""},{"dropping-particle":"","family":"Fu","given":"Ye","non-dropping-particle":"","parse-names":false,"suffix":""},{"dropping-particle":"","family":"Parisien","given":"Marc","non-dropping-particle":"","parse-names":false,"suffix":""},{"dropping-particle":"","family":"Dai","given":"Qing","non-dropping-particle":"","parse-names":false,"suffix":""},{"dropping-particle":"","family":"Jia","given":"Guifang","non-dropping-particle":"","parse-names":false,"suffix":""},{"dropping-particle":"","family":"Ren","given":"Bing","non-dropping-particle":"","parse-names":false,"suffix":""},{"dropping-particle":"","family":"Pan","given":"Tao","non-dropping-particle":"","parse-names":false,"suffix":""},{"dropping-particle":"","family":"He","given":"Chuan","non-dropping-particle":"","parse-names":false,"suffix":""}],"container-title":"Nature","id":"ITEM-1","issue":"7481","issued":{"date-parts":[["2014"]]},"page":"117-120","title":"N 6-methyladenosine-dependent regulation of messenger RNA stability","type":"article-journal","volume":"505"},"uris":["http://www.mendeley.com/documents/?uuid=a9f446c5-6663-4634-bc83-3dbf44aa7966"]}],"mendeley":{"formattedCitation":"[20]","plainTextFormattedCitation":"[20]","previouslyFormattedCitation":"[20]"},"properties":{"noteIndex":0},"schema":"https://github.com/citation-style-language/schema/raw/master/csl-citation.json"}</w:instrText>
      </w:r>
      <w:r w:rsidR="00B62CCF">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[20]</w:t>
      </w:r>
      <w:r w:rsidR="00B62CCF">
        <w:rPr>
          <w:rFonts w:ascii="Times New Roman" w:hAnsi="Times New Roman" w:cs="Times New Roman"/>
          <w:sz w:val="24"/>
          <w:szCs w:val="24"/>
        </w:rPr>
        <w:fldChar w:fldCharType="end"/>
      </w:r>
      <w:r w:rsidR="005F3416" w:rsidRPr="005F3416">
        <w:rPr>
          <w:rFonts w:ascii="Times New Roman" w:hAnsi="Times New Roman" w:cs="Times New Roman"/>
          <w:sz w:val="24"/>
          <w:szCs w:val="24"/>
        </w:rPr>
        <w:t>, YTHDF1 modulates translation</w:t>
      </w:r>
      <w:r w:rsidR="00D519B6">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{"citationItems":[{"id":"ITEM-1","itemData":{"DOI":"https://doi.org/10.1016/j.cell.2015.05.014","ISSN":"0092-8674","abstract":"Summary N6-methyladenosine (m6A) is the most abundant internal modification in mammalian mRNA. This modification is reversible and non-stoichiometric and adds another layer to the dynamic control of mRNA metabolism. The stability of m6A-modified mRNA is regulated by an m6A reader protein, human YTHDF2, which recognizes m6A and reduces the stability of target transcripts. Looking at additional functional roles for the modification, we find that another m6A reader protein, human YTHDF1, actively promotes protein synthesis by interacting with translation machinery. In a unified mechanism of m6A-based regulation in the cytoplasm, YTHDF2-mediated degradation controls the lifetime of target transcripts, whereas YTHDF1-mediated translation promotion increases translation efficiency, ensuring effective protein production from dynamic transcripts that are marked by m6A. Therefore, the m6A modification in mRNA endows gene expression with fast responses and controllable protein production through these mechanisms.","author":[{"dropping-particle":"","family":"Wang","given":"Xiao","non-dropping-particle":"","parse-names":false,"suffix":""},{"dropping-particle":"","family":"Zhao","given":"Boxuan Simen","non-dropping-particle":"","parse-names":false,"suffix":""},{"dropping-particle":"","family":"Roundtree","given":"Ian A.","non-dropping-particle":"","parse-names":false,"suffix":""},{"dropping-particle":"","family":"Lu","given":"Zhike","non-dropping-particle":"","parse-names":false,"suffix":""},{"dropping-particle":"","family":"Han","given":"Dali","non-dropping-particle":"","parse-names":false,"suffix":""},{"dropping-particle":"","family":"Ma","given":"Honghui","non-dropping-particle":"","parse-names":false,"suffix":""},{"dropping-particle":"","family":"Weng","given":"Xiaocheng","non-dropping-particle":"","parse-names":false,"suffix":""},{"dropping-particle":"","family":"Chen","given":"Kai","non-dropping-particle":"","parse-names":false,"suffix":""},{"dropping-particle":"","family":"Shi","given":"Hailing","non-dropping-particle":"","parse-names":false,"suffix":""},{"dropping-particle":"","family":"He","given":"Chuan","non-dropping-particle":"","parse-names":false,"suffix":""}],"container-title":"Cell","id":"ITEM-1","issue":"6","issued":{"date-parts":[["2015"]]},"page":"1388-1399","title":"N6-methyladenosine Modulates Messenger RNA Translation Efficiency","type":"article-journal","volume":"161"},"uris":["http://www.mendeley.com/documents/?uuid=b96285c7-e5f3-41dd-a4ea-b156811ce03d"]}],"mendeley":{"formattedCitation":"[21]","plainTextFormattedCitation":"[21]","previouslyFormattedCitation":"[21]"},"properties":{"noteIndex":0},"schema":"https://github.com/citation-style-language/schema/raw/master/csl-citation.json"}</w:instrText>
      </w:r>
      <w:r w:rsidR="00D519B6">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[21]</w:t>
      </w:r>
      <w:r w:rsidR="00D519B6">
        <w:rPr>
          <w:rFonts w:ascii="Times New Roman" w:hAnsi="Times New Roman" w:cs="Times New Roman"/>
          <w:sz w:val="24"/>
          <w:szCs w:val="24"/>
        </w:rPr>
        <w:fldChar w:fldCharType="end"/>
      </w:r>
      <w:r w:rsidR="005F3416" w:rsidRPr="005F3416">
        <w:rPr>
          <w:rFonts w:ascii="Times New Roman" w:hAnsi="Times New Roman" w:cs="Times New Roman"/>
          <w:sz w:val="24"/>
          <w:szCs w:val="24"/>
        </w:rPr>
        <w:t>, YTHDF3 cooperates with YTHDF1 and YTHDF2 thus modulating the translation and degradation</w:t>
      </w:r>
      <w:r w:rsidR="007603C9">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{"citationItems":[{"id":"ITEM-1","itemData":{"DOI":"10.1038/cr.2017.15","ISSN":"17487838","PMID":"28106072","abstract":"N 6-methyladenosine (m 6 A) is the most abundant internal modification in eukaryotic messenger RNAs (mRNAs), and plays important roles in cell differentiation and tissue development. It regulates multiple steps throughout the RNA life cycle including RNA processing, translation, and decay, via the recognition by selective binding proteins. In the cytoplasm, m 6 A binding protein YTHDF1 facilitates translation of m 6 A-modified mRNAs, and YTHDF2 accelerates the decay of m 6 A-modified transcripts. The biological function of YTHDF3, another cytoplasmic m 6 A binder of the YTH (YT521-B homology) domain family, remains unknown. Here, we report that YTHDF3 promotes protein synthesis in synergy with YTHDF1, and affects methylated mRNA decay mediated through YTHDF2. Cells deficient in all three YTHDF proteins experience the most dramatic accumulation of m 6 A-modified transcripts. These results indicate that together with YTHDF1 and YTHDF2, YTHDF3 plays critical roles to accelerate metabolism of m 6 A-modified mRNAs in the cytoplasm. All three YTHDF proteins may act in an integrated and cooperative manner to impact fundamental biological processes related to m 6 A RNA methylation.","author":[{"dropping-particle":"","family":"Shi","given":"Hailing","non-dropping-particle":"","parse-names":false,"suffix":""},{"dropping-particle":"","family":"Wang","given":"Xiao","non-dropping-particle":"","parse-names":false,"suffix":""},{"dropping-particle":"","family":"Lu","given":"Zhike","non-dropping-particle":"","parse-names":false,"suffix":""},{"dropping-particle":"","family":"Zhao","given":"Boxuan S.","non-dropping-particle":"","parse-names":false,"suffix":""},{"dropping-particle":"","family":"Ma","given":"Honghui","non-dropping-particle":"","parse-names":false,"suffix":""},{"dropping-particle":"","family":"Hsu","given":"Phillip J.","non-dropping-particle":"","parse-names":false,"suffix":""},{"dropping-particle":"","family":"Liu","given":"Chang","non-dropping-particle":"","parse-names":false,"suffix":""},{"dropping-particle":"","family":"He","given":"Chuan","non-dropping-particle":"","parse-names":false,"suffix":""}],"container-title":"Cell Research","id":"ITEM-1","issue":"3","issued":{"date-parts":[["2017"]]},"page":"315-328","publisher":"Nature Publishing Group","title":"YTHDF3 facilitates translation and decay of N 6-methyladenosine-modified RNA","type":"article-journal","volume":"27"},"uris":["http://www.mendeley.com/documents/?uuid=79cf22a8-8c0e-4fa4-8c08-b96f1787a826"]}],"mendeley":{"formattedCitation":"[22]","plainTextFormattedCitation":"[22]","previouslyFormattedCitation":"[22]"},"properties":{"noteIndex":0},"schema":"https://github.com/citation-style-language/schema/raw/master/csl-citation.json"}</w:instrText>
      </w:r>
      <w:r w:rsidR="007603C9">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[22]</w:t>
      </w:r>
      <w:r w:rsidR="007603C9">
        <w:rPr>
          <w:rFonts w:ascii="Times New Roman" w:hAnsi="Times New Roman" w:cs="Times New Roman"/>
          <w:sz w:val="24"/>
          <w:szCs w:val="24"/>
        </w:rPr>
        <w:fldChar w:fldCharType="end"/>
      </w:r>
      <w:r w:rsidR="005F3416" w:rsidRPr="005F3416">
        <w:rPr>
          <w:rFonts w:ascii="Times New Roman" w:hAnsi="Times New Roman" w:cs="Times New Roman"/>
          <w:sz w:val="24"/>
          <w:szCs w:val="24"/>
        </w:rPr>
        <w:t xml:space="preserve">, </w:t>
      </w:r>
      <w:r w:rsidR="0082695B">
        <w:rPr>
          <w:rFonts w:ascii="Times New Roman" w:hAnsi="Times New Roman" w:cs="Times New Roman"/>
          <w:sz w:val="24"/>
          <w:szCs w:val="24"/>
        </w:rPr>
        <w:t>t</w:t>
      </w:r>
      <w:r w:rsidR="005F3416" w:rsidRPr="005F3416">
        <w:rPr>
          <w:rFonts w:ascii="Times New Roman" w:hAnsi="Times New Roman" w:cs="Times New Roman"/>
          <w:sz w:val="24"/>
          <w:szCs w:val="24"/>
        </w:rPr>
        <w:t>he insulin-like growth factor 2 mRNA-binding proteins (IGF2BP1/2/3) promote stability</w:t>
      </w:r>
      <w:r w:rsidR="00F83F3E">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{"citationItems":[{"id":"ITEM-1","itemData":{"DOI":"10.1038/s41556-018-0045-z","ISSN":"14764679","PMID":"29476152","abstract":"N 6 -methyladenosine (m 6 A) is the most prevalent modification in eukaryotic messenger RNAs (mRNAs) and is interpreted by its readers, such as YTH domain-containing proteins, to regulate mRNA fate. Here, we report the insulin-like growth factor 2 mRNA-binding proteins (IGF2BPs; including IGF2BP1/2/3) as a distinct family of m 6 A readers that target thousands of mRNA transcripts through recognizing the consensus GG(m 6 A)C sequence. In contrast to the mRNA-decay-promoting function of YTH domain-containing family protein 2, IGF2BPs promote the stability and storage of their target mRNAs (for example, MYC) in an m 6 A-dependent manner under normal and stress conditions and therefore affect gene expression output. Moreover, the K homology domains of IGF2BPs are required for their recognition of m 6 A and are critical for their oncogenic functions. Thus, our work reveals a different facet of the m 6 A-reading process that promotes mRNA stability and translation, and highlights the functional importance of IGF2BPs as m 6 A readers in post-transcriptional gene regulation and cancer biology.","author":[{"dropping-particle":"","family":"Huang","given":"Huilin","non-dropping-particle":"","parse-names":false,"suffix":""},{"dropping-particle":"","family":"Weng","given":"Hengyou","non-dropping-particle":"","parse-names":false,"suffix":""},{"dropping-particle":"","family":"Sun","given":"Wenju","non-dropping-particle":"","parse-names":false,"suffix":""},{"dropping-particle":"","family":"Qin","given":"Xi","non-dropping-particle":"","parse-names":false,"suffix":""},{"dropping-particle":"","family":"Shi","given":"Hailing","non-dropping-particle":"","parse-names":false,"suffix":""},{"dropping-particle":"","family":"Wu","given":"Huizhe","non-dropping-particle":"","parse-names":false,"suffix":""},{"dropping-particle":"","family":"Zhao","given":"Boxuan Simen","non-dropping-particle":"","parse-names":false,"suffix":""},{"dropping-particle":"","family":"Mesquita","given":"Ana","non-dropping-particle":"","parse-names":false,"suffix":""},{"dropping-particle":"","family":"Liu","given":"Chang","non-dropping-particle":"","parse-names":false,"suffix":""},{"dropping-particle":"","family":"Yuan","given":"Celvie L.","non-dropping-particle":"","parse-names":false,"suffix":""},{"dropping-particle":"","family":"Hu","given":"Yueh Chiang","non-dropping-particle":"","parse-names":false,"suffix":""},{"dropping-particle":"","family":"Hüttelmaier","given":"Stefan","non-dropping-particle":"","parse-names":false,"suffix":""},{"dropping-particle":"","family":"Skibbe","given":"Jennifer R.","non-dropping-particle":"","parse-names":false,"suffix":""},{"dropping-particle":"","family":"Su","given":"Rui","non-dropping-particle":"","parse-names":false,"suffix":""},{"dropping-particle":"","family":"Deng","given":"Xiaolan","non-dropping-particle":"","parse-names":false,"suffix":""},{"dropping-particle":"","family":"Dong","given":"Lei","non-dropping-particle":"","parse-names":false,"suffix":""},{"dropping-particle":"","family":"Sun","given":"Miao","non-dropping-particle":"","parse-names":false,"suffix":""},{"dropping-particle":"","family":"Li","given":"Chenying","non-dropping-particle":"","parse-names":false,"suffix":""},{"dropping-particle":"","family":"Nachtergaele","given":"Sigrid","non-dropping-particle":"","parse-names":false,"suffix":""},{"dropping-particle":"","family":"Wang","given":"Yungui","non-dropping-particle":"","parse-names":false,"suffix":""},{"dropping-particle":"","family":"Hu","given":"Chao","non-dropping-particle":"","parse-names":false,"suffix":""},{"dropping-particle":"","family":"Ferchen","given":"Kyle","non-dropping-particle":"","parse-names":false,"suffix":""},{"dropping-particle":"","family":"Greis","given":"Kenneth D.","non-dropping-particle":"","parse-names":false,"suffix":""},{"dropping-particle":"","family":"Jiang","given":"Xi","non-dropping-particle":"","parse-names":false,"suffix":""},{"dropping-particle":"","family":"Wei","given":"Minjie","non-dropping-particle":"","parse-names":false,"suffix":""},{"dropping-particle":"","family":"Qu","given":"Lianghu","non-dropping-particle":"","parse-names":false,"suffix":""},{"dropping-particle":"","family":"Guan","given":"Jun Lin","non-dropping-particle":"","parse-names":false,"suffix":""},{"dropping-particle":"","family":"He","given":"Chuan","non-dropping-particle":"","parse-names":false,"suffix":""},{"dropping-particle":"","family":"Yang","given":"Jianhua","non-dropping-particle":"","parse-names":false,"suffix":""},{"dropping-particle":"","family":"Chen","given":"Jianjun","non-dropping-particle":"","parse-names":false,"suffix":""}],"container-title":"Nature Cell Biology","id":"ITEM-1","issue":"3","issued":{"date-parts":[["2018"]]},"page":"285-295","title":"Recognition of RNA N 6 -methyladenosine by IGF2BP proteins enhances mRNA stability and translation","type":"article-journal","volume":"20"},"uris":["http://www.mendeley.com/documents/?uuid=1c9ee0c7-66f3-4873-a902-e0feac679637"]}],"mendeley":{"formattedCitation":"[23]","plainTextFormattedCitation":"[23]","previouslyFormattedCitation":"[23]"},"properties":{"noteIndex":0},"schema":"https://github.com/citation-style-language/schema/raw/master/csl-citation.json"}</w:instrText>
      </w:r>
      <w:r w:rsidR="00F83F3E">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[23]</w:t>
      </w:r>
      <w:r w:rsidR="00F83F3E">
        <w:rPr>
          <w:rFonts w:ascii="Times New Roman" w:hAnsi="Times New Roman" w:cs="Times New Roman"/>
          <w:sz w:val="24"/>
          <w:szCs w:val="24"/>
        </w:rPr>
        <w:fldChar w:fldCharType="end"/>
      </w:r>
      <w:r w:rsidR="005F3416" w:rsidRPr="005F3416">
        <w:rPr>
          <w:rFonts w:ascii="Times New Roman" w:hAnsi="Times New Roman" w:cs="Times New Roman"/>
          <w:sz w:val="24"/>
          <w:szCs w:val="24"/>
        </w:rPr>
        <w:t>, FMRP enhances nuclear export and stability</w:t>
      </w:r>
      <w:r w:rsidR="00FC672A">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{"citationItems":[{"id":"ITEM-1","itemData":{"DOI":"https://doi.org/10.1016/j.celrep.2019.06.072","ISSN":"2211-1247","abstract":"Summary N6-methyladenosine (m6A) modification of mRNA is emerging as a vital mechanism regulating RNA function. Here, we show that fragile X mental retardation protein (FMRP) reads m6A to promote nuclear export of methylated mRNA targets during neural differentiation. Fmr1 knockout (KO) mice show delayed neural progenitor cell cycle progression and extended maintenance of proliferating neural progenitors into postnatal stages, phenocopying methyltransferase Mettl14 conditional KO (cKO) mice that have no m6A modification. RNA-seq and m6A-seq reveal that both Mettl14cKO and Fmr1KO lead to the nuclear retention of m6A-modified FMRP target mRNAs regulating neural differentiation, indicating that both m6A and FMRP are required for the nuclear export of methylated target mRNAs. FMRP preferentially binds m6A-modified RNAs to facilitate their nuclear export through CRM1. The nuclear retention defect can be mitigated by wild-type but not nuclear export-deficient FMRP, establishing a critical role for FMRP in mediating m6A-dependent mRNA nuclear export during neural differentiation.","author":[{"dropping-particle":"","family":"Edens","given":"Brittany M","non-dropping-particle":"","parse-names":false,"suffix":""},{"dropping-particle":"","family":"Vissers","given":"Caroline","non-dropping-particle":"","parse-names":false,"suffix":""},{"dropping-particle":"","family":"Su","given":"Jing","non-dropping-particle":"","parse-names":false,"suffix":""},{"dropping-particle":"","family":"Arumugam","given":"Saravanan","non-dropping-particle":"","parse-names":false,"suffix":""},{"dropping-particle":"","family":"Xu","given":"Zhaofa","non-dropping-particle":"","parse-names":false,"suffix":""},{"dropping-particle":"","family":"Shi","given":"Han","non-dropping-particle":"","parse-names":false,"suffix":""},{"dropping-particle":"","family":"Miller","given":"Nimrod","non-dropping-particle":"","parse-names":false,"suffix":""},{"dropping-particle":"","family":"Rojas Ringeling","given":"Francisca","non-dropping-particle":"","parse-names":false,"suffix":""},{"dropping-particle":"","family":"Ming","given":"Guo-li","non-dropping-particle":"","parse-names":false,"suffix":""},{"dropping-particle":"","family":"He","given":"Chuan","non-dropping-particle":"","parse-names":false,"suffix":""},{"dropping-particle":"","family":"Song","given":"Hongjun","non-dropping-particle":"","parse-names":false,"suffix":""},{"dropping-particle":"","family":"Ma","given":"Yongchao C","non-dropping-particle":"","parse-names":false,"suffix":""}],"container-title":"Cell Reports","id":"ITEM-1","issue":"4","issued":{"date-parts":[["2019"]]},"page":"845-854.e5","title":"FMRP Modulates Neural Differentiation through m6A-Dependent mRNA Nuclear Export","type":"article-journal","volume":"28"},"uris":["http://www.mendeley.com/documents/?uuid=70dde686-a002-42a6-a684-314eaee3aedf"]}],"mendeley":{"formattedCitation":"[24]","plainTextFormattedCitation":"[24]","previouslyFormattedCitation":"[24]"},"properties":{"noteIndex":0},"schema":"https://github.com/citation-style-language/schema/raw/master/csl-citation.json"}</w:instrText>
      </w:r>
      <w:r w:rsidR="00FC672A">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[24]</w:t>
      </w:r>
      <w:r w:rsidR="00FC672A">
        <w:rPr>
          <w:rFonts w:ascii="Times New Roman" w:hAnsi="Times New Roman" w:cs="Times New Roman"/>
          <w:sz w:val="24"/>
          <w:szCs w:val="24"/>
        </w:rPr>
        <w:fldChar w:fldCharType="end"/>
      </w:r>
      <w:r w:rsidR="005F3416" w:rsidRPr="005F3416">
        <w:rPr>
          <w:rFonts w:ascii="Times New Roman" w:hAnsi="Times New Roman" w:cs="Times New Roman"/>
          <w:sz w:val="24"/>
          <w:szCs w:val="24"/>
        </w:rPr>
        <w:t>, and YTHDC1 modulates nuclear export and splicing</w:t>
      </w:r>
      <w:r w:rsidR="00D72076">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{"citationItems":[{"id":"ITEM-1","itemData":{"DOI":"10.7554/eLife.31311","ISSN":"2050-084X","abstract":"N6-methyladenosine (m6A) is the most abundant internal modification of eukaryotic messenger RNA (mRNA) and plays critical roles in RNA biology. The function of this modification is mediated by m6A-selective ‘reader’ proteins of the YTH family, which incorporate m6A-modified mRNAs into pathways of RNA metabolism. Here, we show that the m6A-binding protein YTHDC1 mediates export of methylated mRNA from the nucleus to the cytoplasm in HeLa cells. Knockdown of YTHDC1 results in an extended residence time for nuclear m6A-containing mRNA, with an accumulation of transcripts in the nucleus and accompanying depletion within the cytoplasm. YTHDC1 interacts with the splicing factor and nuclear export adaptor protein SRSF3, and facilitates RNA binding to both SRSF3 and NXF1. This role for YTHDC1 expands the potential utility of chemical modification of mRNA, and supports an emerging paradigm of m6A as a distinct biochemical entity for selective processing and metabolism of mammalian mRNAs.","author":[{"dropping-particle":"","family":"Roundtree","given":"Ian A","non-dropping-particle":"","parse-names":false,"suffix":""},{"dropping-particle":"","family":"Luo","given":"Guan-Zheng","non-dropping-particle":"","parse-names":false,"suffix":""},{"dropping-particle":"","family":"Zhang","given":"Zijie","non-dropping-particle":"","parse-names":false,"suffix":""},{"dropping-particle":"","family":"Wang","given":"Xiao","non-dropping-particle":"","parse-names":false,"suffix":""},{"dropping-particle":"","family":"Zhou","given":"Tao","non-dropping-particle":"","parse-names":false,"suffix":""},{"dropping-particle":"","family":"Cui","given":"Yiquang","non-dropping-particle":"","parse-names":false,"suffix":""},{"dropping-particle":"","family":"Sha","given":"Jiahao","non-dropping-particle":"","parse-names":false,"suffix":""},{"dropping-particle":"","family":"Huang","given":"Xingxu","non-dropping-particle":"","parse-names":false,"suffix":""},{"dropping-particle":"","family":"Guerrero","given":"Laura","non-dropping-particle":"","parse-names":false,"suffix":""},{"dropping-particle":"","family":"Xie","given":"Phil","non-dropping-particle":"","parse-names":false,"suffix":""},{"dropping-particle":"","family":"He","given":"Emily","non-dropping-particle":"","parse-names":false,"suffix":""},{"dropping-particle":"","family":"Shen","given":"Bin","non-dropping-particle":"","parse-names":false,"suffix":""},{"dropping-particle":"","family":"He","given":"Chuan","non-dropping-particle":"","parse-names":false,"suffix":""}],"container-title":"eLife","editor":[{"dropping-particle":"","family":"Proudfoot","given":"Nick J","non-dropping-particle":"","parse-names":false,"suffix":""}],"id":"ITEM-1","issued":{"date-parts":[["2017"]]},"page":"e31311","publisher":"eLife Sciences Publications, Ltd","title":"YTHDC1 mediates nuclear export of N6-methyladenosine methylated mRNAs","type":"article-journal","volume":"6"},"uris":["http://www.mendeley.com/documents/?uuid=76eba99d-a7c2-456d-9371-4574f9acd194"]}],"mendeley":{"formattedCitation":"[25]","plainTextFormattedCitation":"[25]","previouslyFormattedCitation":"[25]"},"properties":{"noteIndex":0},"schema":"https://github.com/citation-style-language/schema/raw/master/csl-citation.json"}</w:instrText>
      </w:r>
      <w:r w:rsidR="00D72076">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[25]</w:t>
      </w:r>
      <w:r w:rsidR="00D72076">
        <w:rPr>
          <w:rFonts w:ascii="Times New Roman" w:hAnsi="Times New Roman" w:cs="Times New Roman"/>
          <w:sz w:val="24"/>
          <w:szCs w:val="24"/>
        </w:rPr>
        <w:fldChar w:fldCharType="end"/>
      </w:r>
      <w:r w:rsidR="005F3416" w:rsidRPr="005F3416">
        <w:rPr>
          <w:rFonts w:ascii="Times New Roman" w:hAnsi="Times New Roman" w:cs="Times New Roman"/>
          <w:sz w:val="24"/>
          <w:szCs w:val="24"/>
        </w:rPr>
        <w:t xml:space="preserve">. </w:t>
      </w:r>
      <w:r w:rsidR="00BC5CC8">
        <w:rPr>
          <w:rFonts w:ascii="Times New Roman" w:hAnsi="Times New Roman" w:cs="Times New Roman"/>
          <w:sz w:val="24"/>
          <w:szCs w:val="24"/>
        </w:rPr>
        <w:t>F</w:t>
      </w:r>
      <w:r w:rsidR="00F05A3E">
        <w:rPr>
          <w:rFonts w:ascii="Times New Roman" w:hAnsi="Times New Roman" w:cs="Times New Roman"/>
          <w:sz w:val="24"/>
          <w:szCs w:val="24"/>
        </w:rPr>
        <w:t>urthermore</w:t>
      </w:r>
      <w:r w:rsidR="005F3416" w:rsidRPr="005F3416">
        <w:rPr>
          <w:rFonts w:ascii="Times New Roman" w:hAnsi="Times New Roman" w:cs="Times New Roman"/>
          <w:sz w:val="24"/>
          <w:szCs w:val="24"/>
        </w:rPr>
        <w:t xml:space="preserve">, YTHDC2 and Eukaryotic initiation factor 3 (eIF3) are also </w:t>
      </w:r>
      <w:r w:rsidR="00C26410">
        <w:rPr>
          <w:rFonts w:ascii="Times New Roman" w:hAnsi="Times New Roman" w:cs="Times New Roman"/>
          <w:sz w:val="24"/>
          <w:szCs w:val="24"/>
        </w:rPr>
        <w:t xml:space="preserve">crucial </w:t>
      </w:r>
      <w:r w:rsidR="005F3416" w:rsidRPr="005F3416">
        <w:rPr>
          <w:rFonts w:ascii="Times New Roman" w:hAnsi="Times New Roman" w:cs="Times New Roman"/>
          <w:sz w:val="24"/>
          <w:szCs w:val="24"/>
        </w:rPr>
        <w:t>in mRNA translation</w:t>
      </w:r>
      <w:r w:rsidR="00CC60BA">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{"citationItems":[{"id":"ITEM-1","itemData":{"DOI":"https://doi.org/10.1016/j.cell.2015.05.014","ISSN":"0092-8674","abstract":"Summary N6-methyladenosine (m6A) is the most abundant internal modification in mammalian mRNA. This modification is reversible and non-stoichiometric and adds another layer to the dynamic control of mRNA metabolism. The stability of m6A-modified mRNA is regulated by an m6A reader protein, human YTHDF2, which recognizes m6A and reduces the stability of target transcripts. Looking at additional functional roles for the modification, we find that another m6A reader protein, human YTHDF1, actively promotes protein synthesis by interacting with translation machinery. In a unified mechanism of m6A-based regulation in the cytoplasm, YTHDF2-mediated degradation controls the lifetime of target transcripts, whereas YTHDF1-mediated translation promotion increases translation efficiency, ensuring effective protein production from dynamic transcripts that are marked by m6A. Therefore, the m6A modification in mRNA endows gene expression with fast responses and controllable protein production through these mechanisms.","author":[{"dropping-particle":"","family":"Wang","given":"Xiao","non-dropping-particle":"","parse-names":false,"suffix":""},{"dropping-particle":"","family":"Zhao","given":"Boxuan Simen","non-dropping-particle":"","parse-names":false,"suffix":""},{"dropping-particle":"","family":"Roundtree","given":"Ian A.","non-dropping-particle":"","parse-names":false,"suffix":""},{"dropping-particle":"","family":"Lu","given":"Zhike","non-dropping-particle":"","parse-names":false,"suffix":""},{"dropping-particle":"","family":"Han","given":"Dali","non-dropping-particle":"","parse-names":false,"suffix":""},{"dropping-particle":"","family":"Ma","given":"Honghui","non-dropping-particle":"","parse-names":false,"suffix":""},{"dropping-particle":"","family":"Weng","given":"Xiaocheng","non-dropping-particle":"","parse-names":false,"suffix":""},{"dropping-particle":"","family":"Chen","given":"Kai","non-dropping-particle":"","parse-names":false,"suffix":""},{"dropping-particle":"","family":"Shi","given":"Hailing","non-dropping-particle":"","parse-names":false,"suffix":""},{"dropping-particle":"","family":"He","given":"Chuan","non-dropping-particle":"","parse-names":false,"suffix":""}],"container-title":"Cell","id":"ITEM-1","issue":"6","issued":{"date-parts":[["2015"]]},"page":"1388-1399","title":"N6-methyladenosine Modulates Messenger RNA Translation Efficiency","type":"article-journal","volume":"161"},"uris":["http://www.mendeley.com/documents/?uuid=b96285c7-e5f3-41dd-a4ea-b156811ce03d"]}],"mendeley":{"formattedCitation":"[21]","plainTextFormattedCitation":"[21]","previouslyFormattedCitation":"[21]"},"properties":{"noteIndex":0},"schema":"https://github.com/citation-style-language/schema/raw/master/csl-citation.json"}</w:instrText>
      </w:r>
      <w:r w:rsidR="00CC60BA">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[21]</w:t>
      </w:r>
      <w:r w:rsidR="00CC60BA">
        <w:rPr>
          <w:rFonts w:ascii="Times New Roman" w:hAnsi="Times New Roman" w:cs="Times New Roman"/>
          <w:sz w:val="24"/>
          <w:szCs w:val="24"/>
        </w:rPr>
        <w:fldChar w:fldCharType="end"/>
      </w:r>
      <w:r w:rsidR="00D72A1B">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{"citationItems":[{"id":"ITEM-1","itemData":{"DOI":"10.1038/cr.2017.99","ISSN":"17487838","PMID":"28809393","abstract":"N6 -methyladenosine (m6A) is the most common internal modification in eukaryotic mRNA. It is dynamically installed and removed, and acts as a new layer of mRNA metabolism, regulating biological processes including stem cell pluripotency, cell differentiation, and energy homeostasis. m6A is recognized by selective binding proteins; YTHDF1 and YTHDF3 work in concert to affect the translation of m6A-containing mRNAs, YTHDF2 expedites mRNA decay, and YTHDC1 affects the nuclear processing of its targets. The biological function of YTHDC2, the final member of the YTH protein family, remains unknown. We report that YTHDC2 selectively binds m6A at its consensus motif. YTHDC2 enhances the translation efficiency of its targets and also decreases their mRNA abundance. Ythdc2 knockout mice are infertile; males have significantly smaller testes and females have significantly smaller ovaries compared to those of littermates. The germ cells of Ythdc2 knockout mice do not develop past the zygotene stage and accordingly, Ythdc2 is upregulated in the testes as meiosis begins. Thus, YTHDC2 is an m6A-binding protein that plays critical roles during spermatogenesis.","author":[{"dropping-particle":"","family":"Hsu","given":"Phillip J.","non-dropping-particle":"","parse-names":false,"suffix":""},{"dropping-particle":"","family":"Zhu","given":"Yunfei","non-dropping-particle":"","parse-names":false,"suffix":""},{"dropping-particle":"","family":"Ma","given":"Honghui","non-dropping-particle":"","parse-names":false,"suffix":""},{"dropping-particle":"","family":"Guo","given":"Yueshuai","non-dropping-particle":"","parse-names":false,"suffix":""},{"dropping-particle":"","family":"Shi","given":"Xiaodan","non-dropping-particle":"","parse-names":false,"suffix":""},{"dropping-particle":"","family":"Liu","given":"Yuanyuan","non-dropping-particle":"","parse-names":false,"suffix":""},{"dropping-particle":"","family":"Qi","given":"Meijie","non-dropping-particle":"","parse-names":false,"suffix":""},{"dropping-particle":"","family":"Lu","given":"Zhike","non-dropping-particle":"","parse-names":false,"suffix":""},{"dropping-particle":"","family":"Shi","given":"Hailing","non-dropping-particle":"","parse-names":false,"suffix":""},{"dropping-particle":"","family":"Wang","given":"Jianying","non-dropping-particle":"","parse-names":false,"suffix":""},{"dropping-particle":"","family":"Cheng","given":"Yiwei","non-dropping-particle":"","parse-names":false,"suffix":""},{"dropping-particle":"","family":"Luo","given":"Guanzheng","non-dropping-particle":"","parse-names":false,"suffix":""},{"dropping-particle":"","family":"Dai","given":"Qing","non-dropping-particle":"","parse-names":false,"suffix":""},{"dropping-particle":"","family":"Liu","given":"Mingxi","non-dropping-particle":"","parse-names":false,"suffix":""},{"dropping-particle":"","family":"Guo","given":"Xuejiang","non-dropping-particle":"","parse-names":false,"suffix":""},{"dropping-particle":"","family":"Sha","given":"Jiahao","non-dropping-particle":"","parse-names":false,"suffix":""},{"dropping-particle":"","family":"Shen","given":"Bin","non-dropping-particle":"","parse-names":false,"suffix":""},{"dropping-particle":"","family":"He","given":"Chuan","non-dropping-particle":"","parse-names":false,"suffix":""}],"container-title":"Cell Research","id":"ITEM-1","issue":"9","issued":{"date-parts":[["2017"]]},"page":"1115-1127","publisher":"Nature Publishing Group","title":"Ythdc2 is an N6 -methyladenosine binding protein that regulates mammalian spermatogenesis","type":"article-journal","volume":"27"},"uris":["http://www.mendeley.com/documents/?uuid=91b8006b-a475-4662-9b7a-396ce82bd9a5"]}],"mendeley":{"formattedCitation":"[26]","plainTextFormattedCitation":"[26]","previouslyFormattedCitation":"[26]"},"properties":{"noteIndex":0},"schema":"https://github.com/citation-style-language/schema/raw/master/csl-citation.json"}</w:instrText>
      </w:r>
      <w:r w:rsidR="00D72A1B">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[26]</w:t>
      </w:r>
      <w:r w:rsidR="00D72A1B">
        <w:rPr>
          <w:rFonts w:ascii="Times New Roman" w:hAnsi="Times New Roman" w:cs="Times New Roman"/>
          <w:sz w:val="24"/>
          <w:szCs w:val="24"/>
        </w:rPr>
        <w:fldChar w:fldCharType="end"/>
      </w:r>
      <w:r w:rsidR="005F3416" w:rsidRPr="005F3416">
        <w:rPr>
          <w:rFonts w:ascii="Times New Roman" w:hAnsi="Times New Roman" w:cs="Times New Roman"/>
          <w:sz w:val="24"/>
          <w:szCs w:val="24"/>
        </w:rPr>
        <w:t xml:space="preserve">. </w:t>
      </w:r>
      <w:r w:rsidR="0042793B">
        <w:rPr>
          <w:rFonts w:ascii="Times New Roman" w:hAnsi="Times New Roman" w:cs="Times New Roman"/>
          <w:sz w:val="24"/>
          <w:szCs w:val="24"/>
        </w:rPr>
        <w:t>Notably, t</w:t>
      </w:r>
      <w:r w:rsidR="005F3416" w:rsidRPr="005F3416">
        <w:rPr>
          <w:rFonts w:ascii="Times New Roman" w:hAnsi="Times New Roman" w:cs="Times New Roman"/>
          <w:sz w:val="24"/>
          <w:szCs w:val="24"/>
        </w:rPr>
        <w:t>hree evolutionarily conserved c-terminal region (ECT) family proteins have recently been functionally characterized in Arabidopsis as YTHD homologs</w:t>
      </w:r>
      <w:r w:rsidR="005E7900">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{"citationItems":[{"id":"ITEM-1","itemData":{"DOI":"10.1105/tpc.17.00854","ISBN":"0000000237901","ISSN":"1532298X","PMID":"29618631","abstract":"Methylations at position N6 of internal adenosines (m6 As) are the most abundant and widespread mRNA modifications. These modifications play crucial roles in reproduction, growth, and development by controlling gene expression patterns at the posttranscriptional level. Their function is decoded by readers that share the YTH domain, which forms a hydrophobic pocket that directly accommodates the m6 A residues. While the physiological and molecular functions of YTH readers have been extensively studied in animals, little is known about plant readers, even though m6As are crucial for plant survival and development. Viridiplantae contains high numbers of YTH domain proteins. Here, we performed comprehensive evolutionary analysis of YTH domain proteins and demonstrated that they are highly likely to be actual readers with redundant as well as specific functions. We also show that the ECT2 protein from Arabidopsis thaliana binds to m6A-containing RNAs in vivo and that this property relies on the m6A binding pocket carried by its YTH domain. ECT2 is cytoplasmic and relocates to stress granules upon heat exposure, suggesting that it controls mRNA fate in the cytosol. Finally, we demonstrate that ECT2 acts to decode the m6 A signal in the trichome and is required for their normal branching through controlling their ploidy levels.","author":[{"dropping-particle":"","family":"Scutenaire","given":"Jérémy","non-dropping-particle":"","parse-names":false,"suffix":""},{"dropping-particle":"","family":"Deragon","given":"Jean Marc","non-dropping-particle":"","parse-names":false,"suffix":""},{"dropping-particle":"","family":"Jean","given":"Viviane","non-dropping-particle":"","parse-names":false,"suffix":""},{"dropping-particle":"","family":"Benhamed","given":"Moussa","non-dropping-particle":"","parse-names":false,"suffix":""},{"dropping-particle":"","family":"Raynaud","given":"Cécile","non-dropping-particle":"","parse-names":false,"suffix":""},{"dropping-particle":"","family":"Favory","given":"Jean Jacques","non-dropping-particle":"","parse-names":false,"suffix":""},{"dropping-particle":"","family":"Merret","given":"Rémy","non-dropping-particle":"","parse-names":false,"suffix":""},{"dropping-particle":"","family":"Bousquet-Antonelli","given":"Cécile","non-dropping-particle":"","parse-names":false,"suffix":""}],"container-title":"Plant Cell","id":"ITEM-1","issue":"5","issued":{"date-parts":[["2018"]]},"page":"986-1005","title":"The YTH domain protein ECT2 is an m6A reader required for normal trichome branching in arabidopsis","type":"article-journal","volume":"30"},"uris":["http://www.mendeley.com/documents/?uuid=99f67174-7798-4bea-b6e1-c762136bd0af"]}],"mendeley":{"formattedCitation":"[27]","plainTextFormattedCitation":"[27]","previouslyFormattedCitation":"[27]"},"properties":{"noteIndex":0},"schema":"https://github.com/citation-style-language/schema/raw/master/csl-citation.json"}</w:instrText>
      </w:r>
      <w:r w:rsidR="005E7900">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[27]</w:t>
      </w:r>
      <w:r w:rsidR="005E7900">
        <w:rPr>
          <w:rFonts w:ascii="Times New Roman" w:hAnsi="Times New Roman" w:cs="Times New Roman"/>
          <w:sz w:val="24"/>
          <w:szCs w:val="24"/>
        </w:rPr>
        <w:fldChar w:fldCharType="end"/>
      </w:r>
      <w:r w:rsidR="00FB6922">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{"citationItems":[{"id":"ITEM-1","itemData":{"DOI":"10.1105/tpc.17.00833","ISBN":"0000000310","ISSN":"1532298X","PMID":"29643069","abstract":"Methylation of N6-adenosine (m6 A) in mRNA is an important posttranscriptional gene regulatory mechanism in eukaryotes. m6 A provides a binding site for effector proteins (“readers”) that influence pre-mRNA splicing, mRNA degradation, or translational efficiency. YT521-B homology (YTH) domain proteins are important m6A readers with established functions in animals. Plants contain more YTH domain proteins than other eukaryotes, but their biological importance remains unknown. Here, we show that the cytoplasmic Arabidopsis thaliana YTH domain proteins EVOLUTIONARILY CONSERVED C-TERMINAL REGION2/3 (ECT2/3) are required for the correct timing of leaf formation and for normal leaf morphology. These functions depend fully on intact m6 A binding sites of ECT2 and ECT3, indicating that they function as m6 A readers. Mutation of the close ECT2 homolog, ECT4, enhances the delayed leaf emergence and leaf morphology defects of ect2/ect3 mutants, and all three ECT proteins are expressed at leaf formation sites in the shoot apex of young seedlings and in the division zone of developing leaves. ECT2 and ECT3 are also highly expressed at early stages of trichome development and are required for trichome morphology, as previously reported for m6 A itself. Overall, our study establishes the relevance of a cytoplasmic m6A-YTH regulatory module in the timing and execution of plant organogenesis.","author":[{"dropping-particle":"","family":"Arribas-Hernández","given":"Laura","non-dropping-particle":"","parse-names":false,"suffix":""},{"dropping-particle":"","family":"Bressendorff","given":"Simon","non-dropping-particle":"","parse-names":false,"suffix":""},{"dropping-particle":"","family":"Hansen","given":"Mathias Henning","non-dropping-particle":"","parse-names":false,"suffix":""},{"dropping-particle":"","family":"Poulsen","given":"Christian","non-dropping-particle":"","parse-names":false,"suffix":""},{"dropping-particle":"","family":"Erdmann","given":"Susanne","non-dropping-particle":"","parse-names":false,"suffix":""},{"dropping-particle":"","family":"Brodersen","given":"Peter","non-dropping-particle":"","parse-names":false,"suffix":""}],"container-title":"Plant Cell","id":"ITEM-1","issue":"5","issued":{"date-parts":[["2018"]]},"page":"952-967","title":"An m6A-YTH module controls developmental timing and morphogenesis in arabidopsis","type":"article-journal","volume":"30"},"uris":["http://www.mendeley.com/documents/?uuid=7f8d6a26-d69b-4305-887c-70f1bd59d793"]}],"mendeley":{"formattedCitation":"[28]","plainTextFormattedCitation":"[28]","previouslyFormattedCitation":"[28]"},"properties":{"noteIndex":0},"schema":"https://github.com/citation-style-language/schema/raw/master/csl-citation.json"}</w:instrText>
      </w:r>
      <w:r w:rsidR="00FB6922">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[28]</w:t>
      </w:r>
      <w:r w:rsidR="00FB6922">
        <w:rPr>
          <w:rFonts w:ascii="Times New Roman" w:hAnsi="Times New Roman" w:cs="Times New Roman"/>
          <w:sz w:val="24"/>
          <w:szCs w:val="24"/>
        </w:rPr>
        <w:fldChar w:fldCharType="end"/>
      </w:r>
      <w:r w:rsidR="005F3416" w:rsidRPr="005F3416">
        <w:rPr>
          <w:rFonts w:ascii="Times New Roman" w:hAnsi="Times New Roman" w:cs="Times New Roman"/>
          <w:sz w:val="24"/>
          <w:szCs w:val="24"/>
        </w:rPr>
        <w:t>.</w:t>
      </w:r>
    </w:p>
    <w:p w14:paraId="33E64C4D" w14:textId="204FEC35" w:rsidR="005F3416" w:rsidRPr="005F3416" w:rsidRDefault="005F3416" w:rsidP="00536EDA">
      <w:pPr>
        <w:spacing w:line="360" w:lineRule="auto"/>
        <w:jc w:val="both"/>
        <w:rPr>
          <w:rFonts w:ascii="Times New Roman" w:hAnsi="Times New Roman" w:cs="Times New Roman"/>
          <w:sz w:val="24"/>
          <w:szCs w:val="24"/>
        </w:rPr>
      </w:pPr>
      <w:r w:rsidRPr="005F3416">
        <w:rPr>
          <w:rFonts w:ascii="Times New Roman" w:hAnsi="Times New Roman" w:cs="Times New Roman"/>
          <w:sz w:val="24"/>
          <w:szCs w:val="24"/>
        </w:rPr>
        <w:t>Indeed, M6A modification is a crucial regulator performing three main functions: mRNA processing, plant growth and development, and stress response</w:t>
      </w:r>
      <w:r w:rsidR="00D02C4B">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{"citationItems":[{"id":"ITEM-1","itemData":{"DOI":"10.1111/pbi.13913","ISSN":"14677652","PMID":"36002976","abstract":"Plants inevitably encounter environmental adversities, including abiotic and biotic stresses, which significantly impede plant growth and reduce crop yield. Thus, fine-tuning the fate and function of stress-responsive RNAs is indispensable for plant survival under such adverse conditions. Recently, post-transcriptional RNA modifications have been studied as a potent route to regulate plant gene expression under stress. Among over 160 mRNA modifications identified to date, N6-methyladenosine (m6A) in mRNAs is notable because of its multifaceted roles in plant development and stress response. Recent transcriptome-wide mapping has revealed the distribution and patterns of m6A in diverse stress-responsive mRNAs in plants, building a foundation for elucidating the molecular link between m6A and stress response. Moreover, the identification and characterization of m6A writers, readers and erasers in Arabidopsis and other model crops have offered insights into the biological roles of m6A in plant abiotic stress responses. Here, we review the recent progress of research on mRNA modifications, particularly m6A, and their dynamics, distribution, regulation and biological functions in plant stress responses. Further, we posit potential strategies for breeding stress-tolerant crops by engineering mRNA modifications and propose the future direction of research on RNA modifications to gain a much deeper understanding of plant stress biology.","author":[{"dropping-particle":"","family":"Hu","given":"Jianzhong","non-dropping-particle":"","parse-names":false,"suffix":""},{"dropping-particle":"","family":"Cai","given":"Jing","non-dropping-particle":"","parse-names":false,"suffix":""},{"dropping-particle":"","family":"Xu","given":"Tao","non-dropping-particle":"","parse-names":false,"suffix":""},{"dropping-particle":"","family":"Kang","given":"Hunseung","non-dropping-particle":"","parse-names":false,"suffix":""}],"container-title":"Plant Biotechnology Journal","id":"ITEM-1","issue":"12","issued":{"date-parts":[["2022"]]},"page":"2245-2257","title":"Epitranscriptomic mRNA modifications governing plant stress responses: underlying mechanism and potential application","type":"article-journal","volume":"20"},"uris":["http://www.mendeley.com/documents/?uuid=8ddbb001-edf2-4233-be90-578ad95e28f1"]}],"mendeley":{"formattedCitation":"[29]","plainTextFormattedCitation":"[29]","previouslyFormattedCitation":"[29]"},"properties":{"noteIndex":0},"schema":"https://github.com/citation-style-language/schema/raw/master/csl-citation.json"}</w:instrText>
      </w:r>
      <w:r w:rsidR="00D02C4B">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[29]</w:t>
      </w:r>
      <w:r w:rsidR="00D02C4B">
        <w:rPr>
          <w:rFonts w:ascii="Times New Roman" w:hAnsi="Times New Roman" w:cs="Times New Roman"/>
          <w:sz w:val="24"/>
          <w:szCs w:val="24"/>
        </w:rPr>
        <w:fldChar w:fldCharType="end"/>
      </w:r>
      <w:r w:rsidRPr="005F3416">
        <w:rPr>
          <w:rFonts w:ascii="Times New Roman" w:hAnsi="Times New Roman" w:cs="Times New Roman"/>
          <w:sz w:val="24"/>
          <w:szCs w:val="24"/>
        </w:rPr>
        <w:t>. Researchers suggest that m6A regulatory writer proteins are essential for shoot and root growth, leaf, cotyledon, and floral development</w:t>
      </w:r>
      <w:r w:rsidR="00846DAF">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{"citationItems":[{"id":"ITEM-1","itemData":{"DOI":"10.3389/fpls.2012.00048","ISSN":"1664462X","abstract":"We previously showed that the N6-methyladenosine (m6A) mRNA methylase is essential during Arabidopsis thaliana embryonic development. We also demonstrated that this modification is present at varying levels in all mature tissues. However, the requirement for the m6A in the mature plant was not tested. Here we show that a 90% reduction in m6A levels during later growth stages gives rise to plants with altered growth patterns and reduced apical dominance. The flowers of these plants commonly show defects in their floral organ number, size, and identity. The global analysis of gene expression from reduced m6A plants show that a significant number of down-regulated genes are involved in transport, or targeted transport, and most of the up-regulated genes are involved in stress and stimulus response processes. An analysis of m6A distribution in fragmented mRNA suggests that the m6A is predominantly positioned toward the 3′ end of transcripts in a region 100-150 bp before the poly(A) tail. In addition to the analysis of the phenotypic changes in the low methylation Arabidopsis plants we will review the latest advances in the field of mRNA internal methylation. © 2012 Bodi, Zhong, Mehra, Song, Graham, Li, MayandFray.","author":[{"dropping-particle":"","family":"Bodi","given":"Zsuzsanna","non-dropping-particle":"","parse-names":false,"suffix":""},{"dropping-particle":"","family":"Zhong","given":"Silin","non-dropping-particle":"","parse-names":false,"suffix":""},{"dropping-particle":"","family":"Mehra","given":"Surbhi","non-dropping-particle":"","parse-names":false,"suffix":""},{"dropping-particle":"","family":"Song","given":"Jie","non-dropping-particle":"","parse-names":false,"suffix":""},{"dropping-particle":"","family":"Graham","given":"Neil","non-dropping-particle":"","parse-names":false,"suffix":""},{"dropping-particle":"","family":"Li","given":"Hongying","non-dropping-particle":"","parse-names":false,"suffix":""},{"dropping-particle":"","family":"May","given":"Sean","non-dropping-particle":"","parse-names":false,"suffix":""},{"dropping-particle":"","family":"Fray","given":"Rupert George","non-dropping-particle":"","parse-names":false,"suffix":""}],"container-title":"Frontiers in Plant Science","id":"ITEM-1","issue":"MAR","issued":{"date-parts":[["2012"]]},"page":"1-10","title":"Adenosine methylation in Arabidopsis mRNA is associated with the 3′ end and reduced levels cause developmental defects","type":"article-journal","volume":"3"},"uris":["http://www.mendeley.com/documents/?uuid=85848619-a647-48cd-b5ce-89bebc3c21b0"]}],"mendeley":{"formattedCitation":"[10]","plainTextFormattedCitation":"[10]","previouslyFormattedCitation":"[10]"},"properties":{"noteIndex":0},"schema":"https://github.com/citation-style-language/schema/raw/master/csl-citation.json"}</w:instrText>
      </w:r>
      <w:r w:rsidR="00846DAF">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[10]</w:t>
      </w:r>
      <w:r w:rsidR="00846DAF">
        <w:rPr>
          <w:rFonts w:ascii="Times New Roman" w:hAnsi="Times New Roman" w:cs="Times New Roman"/>
          <w:sz w:val="24"/>
          <w:szCs w:val="24"/>
        </w:rPr>
        <w:fldChar w:fldCharType="end"/>
      </w:r>
      <w:r w:rsidRPr="005F3416">
        <w:rPr>
          <w:rFonts w:ascii="Times New Roman" w:hAnsi="Times New Roman" w:cs="Times New Roman"/>
          <w:sz w:val="24"/>
          <w:szCs w:val="24"/>
        </w:rPr>
        <w:t xml:space="preserve">. Partial loss of FIP37 causes huge over-proliferation of shoot meristems. Moreover, </w:t>
      </w:r>
      <w:commentRangeStart w:id="18"/>
      <w:r w:rsidRPr="005F3416">
        <w:rPr>
          <w:rFonts w:ascii="Times New Roman" w:hAnsi="Times New Roman" w:cs="Times New Roman"/>
          <w:sz w:val="24"/>
          <w:szCs w:val="24"/>
        </w:rPr>
        <w:t>depletion of FIP37 results in embryo lethality</w:t>
      </w:r>
      <w:commentRangeEnd w:id="18"/>
      <w:r w:rsidR="003F249D">
        <w:rPr>
          <w:rStyle w:val="CommentReference"/>
        </w:rPr>
        <w:commentReference w:id="18"/>
      </w:r>
      <w:r w:rsidR="00493DC6">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{"citationItems":[{"id":"ITEM-1","itemData":{"DOI":"https://doi.org/10.1016/j.devcel.2016.06.008","ISSN":"1534-5807","abstract":"Summary N6-Methyladenosine (m6A) represents the most prevalent internal modification on mRNA and requires a multicomponent m6A methyltransferase complex in mammals. How their plant counterparts determine the global m6A modification landscape and its molecular link to plant development remain unknown. Here we show that FKBP12 INTERACTING PROTEIN 37 KD (FIP37) is a core component of the m6A methyltransferase complex, which underlies control of shoot stem cell fate in Arabidopsis. The mutants lacking FIP37 exhibit massive overproliferation of shoot meristems and a transcriptome-wide loss of m6A RNA modifications. We further demonstrate that FIP37 mediates m6A RNA modification on key shoot meristem genes inversely correlated with their mRNA stability, thus confining their transcript levels to prevent shoot meristem overproliferation. Our results suggest an indispensable role of FIP37 in mediating m6A mRNA modification, which is required for maintaining the shoot meristem as a renewable source for continuously producing all aerial organs in plants.","author":[{"dropping-particle":"","family":"Shen","given":"Lisha","non-dropping-particle":"","parse-names":false,"suffix":""},{"dropping-particle":"","family":"Liang","given":"Zhe","non-dropping-particle":"","parse-names":false,"suffix":""},{"dropping-particle":"","family":"Gu","given":"Xiaofeng","non-dropping-particle":"","parse-names":false,"suffix":""},{"dropping-particle":"","family":"Chen","given":"Ying","non-dropping-particle":"","parse-names":false,"suffix":""},{"dropping-particle":"","family":"Teo","given":"Zhi Wei Norman","non-dropping-particle":"","parse-names":false,"suffix":""},{"dropping-particle":"","family":"Hou","given":"Xingliang","non-dropping-particle":"","parse-names":false,"suffix":""},{"dropping-particle":"","family":"Cai","given":"Weiling Maggie","non-dropping-particle":"","parse-names":false,"suffix":""},{"dropping-particle":"","family":"Dedon","given":"Peter C.","non-dropping-particle":"","parse-names":false,"suffix":""},{"dropping-particle":"","family":"Liu","given":"Lu","non-dropping-particle":"","parse-names":false,"suffix":""},{"dropping-particle":"","family":"Yu","given":"Hao","non-dropping-particle":"","parse-names":false,"suffix":""}],"container-title":"Developmental Cell","id":"ITEM-1","issue":"2","issued":{"date-parts":[["2016"]]},"page":"186-200","title":"N6-Methyladenosine RNA Modification Regulates Shoot Stem Cell Fate in Arabidopsis","type":"article-journal","volume":"38"},"uris":["http://www.mendeley.com/documents/?uuid=9b7f9fb6-d832-4708-a607-ee63d22c0ed3"]}],"mendeley":{"formattedCitation":"[30]","plainTextFormattedCitation":"[30]","previouslyFormattedCitation":"[30]"},"properties":{"noteIndex":0},"schema":"https://github.com/citation-style-language/schema/raw/master/csl-citation.json"}</w:instrText>
      </w:r>
      <w:r w:rsidR="00493DC6">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[30]</w:t>
      </w:r>
      <w:r w:rsidR="00493DC6">
        <w:rPr>
          <w:rFonts w:ascii="Times New Roman" w:hAnsi="Times New Roman" w:cs="Times New Roman"/>
          <w:sz w:val="24"/>
          <w:szCs w:val="24"/>
        </w:rPr>
        <w:fldChar w:fldCharType="end"/>
      </w:r>
      <w:r w:rsidRPr="005F3416">
        <w:rPr>
          <w:rFonts w:ascii="Times New Roman" w:hAnsi="Times New Roman" w:cs="Times New Roman"/>
          <w:sz w:val="24"/>
          <w:szCs w:val="24"/>
        </w:rPr>
        <w:t xml:space="preserve">. </w:t>
      </w:r>
      <w:commentRangeStart w:id="19"/>
      <w:r w:rsidR="00804C8B">
        <w:rPr>
          <w:rFonts w:ascii="Times New Roman" w:hAnsi="Times New Roman" w:cs="Times New Roman"/>
          <w:sz w:val="24"/>
          <w:szCs w:val="24"/>
        </w:rPr>
        <w:t xml:space="preserve">The </w:t>
      </w:r>
      <w:r w:rsidRPr="005F3416">
        <w:rPr>
          <w:rFonts w:ascii="Times New Roman" w:hAnsi="Times New Roman" w:cs="Times New Roman"/>
          <w:sz w:val="24"/>
          <w:szCs w:val="24"/>
        </w:rPr>
        <w:t>m6A modification</w:t>
      </w:r>
      <w:r w:rsidR="005860FF">
        <w:rPr>
          <w:rFonts w:ascii="Times New Roman" w:hAnsi="Times New Roman" w:cs="Times New Roman"/>
          <w:sz w:val="24"/>
          <w:szCs w:val="24"/>
        </w:rPr>
        <w:t xml:space="preserve"> associated genes</w:t>
      </w:r>
      <w:r w:rsidRPr="005F3416">
        <w:rPr>
          <w:rFonts w:ascii="Times New Roman" w:hAnsi="Times New Roman" w:cs="Times New Roman"/>
          <w:sz w:val="24"/>
          <w:szCs w:val="24"/>
        </w:rPr>
        <w:t xml:space="preserve"> are expressed differentially in response to biotic and abiotic stresses</w:t>
      </w:r>
      <w:r w:rsidR="00362179">
        <w:rPr>
          <w:rFonts w:ascii="Times New Roman" w:hAnsi="Times New Roman" w:cs="Times New Roman"/>
          <w:sz w:val="24"/>
          <w:szCs w:val="24"/>
        </w:rPr>
        <w:t xml:space="preserve"> including </w:t>
      </w:r>
      <w:r w:rsidRPr="005F3416">
        <w:rPr>
          <w:rFonts w:ascii="Times New Roman" w:hAnsi="Times New Roman" w:cs="Times New Roman"/>
          <w:sz w:val="24"/>
          <w:szCs w:val="24"/>
        </w:rPr>
        <w:t>drought</w:t>
      </w:r>
      <w:r w:rsidR="00E43A16">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{"citationItems":[{"id":"ITEM-1","itemData":{"DOI":"10.1111/nph.18069","ISSN":"14698137","PMID":"35246985","abstract":"Although the N6-methyladenosine (m6A) modification is the most prevalent RNA modification in eukaryotes, the global m6A modification landscape and its molecular regulatory mechanism in response to drought stress remain unclear. Transcriptome-wide m6A methylome profiling revealed that m6A is mainly enriched in the coding sequence and 3′ untranslated region in response to drought stress in apple, by recognizing the plant-specific sequence motif UGUAH (H=A, U or C). We identified a catalytically active component of the m6A methyltransferase complex, MdMTA. An in vitro methyl transfer assay, dot blot, LC-MS/MS and m6A-sequencing (m6A-seq) suggested that MdMTA is an m6A writer and essential for m6A mRNA modification. Further studies revealed that MdMTA is required for apple drought tolerance. m6A-seq and RNA-seq analyses under drought conditions showed that MdMTA mediates m6A modification and transcripts of mRNAs involved in oxidative stress and lignin deposition. Moreover, m6A modification promotes mRNA stability and the translation efficiency of these genes in response to drought stress. Consistently, MdMTA enhances lignin deposition and scavenging of reactive oxygen species under drought conditions. Our results reveal the global involvement of m6A modification in the drought response of perennial apple trees and illustrate its molecular mechanisms, thereby providing candidate genes for the breeding of stress-tolerant apple cultivars.","author":[{"dropping-particle":"","family":"Hou","given":"Nan","non-dropping-particle":"","parse-names":false,"suffix":""},{"dropping-particle":"","family":"Li","given":"Chaoshuo","non-dropping-particle":"","parse-names":false,"suffix":""},{"dropping-particle":"","family":"He","given":"Jieqiang","non-dropping-particle":"","parse-names":false,"suffix":""},{"dropping-particle":"","family":"Liu","given":"Yu","non-dropping-particle":"","parse-names":false,"suffix":""},{"dropping-particle":"","family":"Yu","given":"Sisi","non-dropping-particle":"","parse-names":false,"suffix":""},{"dropping-particle":"","family":"Malnoy","given":"Mickael","non-dropping-particle":"","parse-names":false,"suffix":""},{"dropping-particle":"","family":"Mobeen Tahir","given":"Muhammad","non-dropping-particle":"","parse-names":false,"suffix":""},{"dropping-particle":"","family":"Xu","given":"Lingfei","non-dropping-particle":"","parse-names":false,"suffix":""},{"dropping-particle":"","family":"Ma","given":"Fengwang","non-dropping-particle":"","parse-names":false,"suffix":""},{"dropping-particle":"","family":"Guan","given":"Qingmei","non-dropping-particle":"","parse-names":false,"suffix":""}],"container-title":"New Phytologist","id":"ITEM-1","issue":"4","issued":{"date-parts":[["2022"]]},"page":"1294-1314","title":"MdMTA-mediated m6A modification enhances drought tolerance by promoting mRNA stability and translation efficiency of genes involved in lignin deposition and oxidative stress","type":"article-journal","volume":"234"},"uris":["http://www.mendeley.com/documents/?uuid=631af2c3-910d-4b16-b184-33c460bddad8"]}],"mendeley":{"formattedCitation":"[31]","plainTextFormattedCitation":"[31]","previouslyFormattedCitation":"[31]"},"properties":{"noteIndex":0},"schema":"https://github.com/citation-style-language/schema/raw/master/csl-citation.json"}</w:instrText>
      </w:r>
      <w:r w:rsidR="00E43A16">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[31]</w:t>
      </w:r>
      <w:r w:rsidR="00E43A16">
        <w:rPr>
          <w:rFonts w:ascii="Times New Roman" w:hAnsi="Times New Roman" w:cs="Times New Roman"/>
          <w:sz w:val="24"/>
          <w:szCs w:val="24"/>
        </w:rPr>
        <w:fldChar w:fldCharType="end"/>
      </w:r>
      <w:r w:rsidR="00362179">
        <w:rPr>
          <w:rFonts w:ascii="Times New Roman" w:hAnsi="Times New Roman" w:cs="Times New Roman"/>
          <w:sz w:val="24"/>
          <w:szCs w:val="24"/>
        </w:rPr>
        <w:t>,</w:t>
      </w:r>
      <w:r w:rsidRPr="005F3416">
        <w:rPr>
          <w:rFonts w:ascii="Times New Roman" w:hAnsi="Times New Roman" w:cs="Times New Roman"/>
          <w:sz w:val="24"/>
          <w:szCs w:val="24"/>
        </w:rPr>
        <w:t xml:space="preserve"> salt</w:t>
      </w:r>
      <w:r w:rsidR="009B77FF">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{"citationItems":[{"id":"ITEM-1","itemData":{"DOI":"10.1111/tpj.15270","ISSN":"1365313X","PMID":"33843075","abstract":"As the most abundant internal modification of mRNA, N6-methyladenosine (m6A) methylation of RNA is emerging as a new layer of epitranscriptomic gene regulation in cellular processes, including embryo development, flowering-time control, microspore generation and fruit ripening, in plants. However, the cellular role of m6A in plant responses to environmental stimuli remains largely unexplored. In this study, we show that m6A methylation plays an important role in salt stress tolerance in Arabidopsis. All mutants of m6A writer components, including MTA, MTB, VIRILIZER (VIR) and HAKAI, displayed salt-sensitive phenotypes in an m6A-dependent manner. The vir mutant, in which the level of m6A was most highly reduced, exhibited salt-hypersensitive phenotypes. Analysis of the m6A methylome in the vir mutant revealed a transcriptome-wide loss of m6A modification in the 3ʹ untranslated region (3ʹ-UTR). We demonstrated further that VIR-mediated m6A methylation modulates reactive oxygen species homeostasis by negatively regulating the mRNA stability of several salt stress negative regulators, including ATAF1, GI and GSTU17, through affecting 3ʹ-UTR lengthening linked to alternative polyadenylation. Our results highlight the important role played by epitranscriptomic mRNA methylation in the salt stress response of Arabidopsis and indicate a strong link between m6A methylation and 3ʹ-UTR length and mRNA stability during stress adaptation.","author":[{"dropping-particle":"","family":"Hu","given":"Jianzhong","non-dropping-particle":"","parse-names":false,"suffix":""},{"dropping-particle":"","family":"Cai","given":"Jing","non-dropping-particle":"","parse-names":false,"suffix":""},{"dropping-particle":"","family":"Park","given":"Su Jung","non-dropping-particle":"","parse-names":false,"suffix":""},{"dropping-particle":"","family":"Lee","given":"Kwanuk","non-dropping-particle":"","parse-names":false,"suffix":""},{"dropping-particle":"","family":"Li","given":"Yuxia","non-dropping-particle":"","parse-names":false,"suffix":""},{"dropping-particle":"","family":"Chen","given":"Yao","non-dropping-particle":"","parse-names":false,"suffix":""},{"dropping-particle":"","family":"Yun","given":"Jae Young","non-dropping-particle":"","parse-names":false,"suffix":""},{"dropping-particle":"","family":"Xu","given":"Tao","non-dropping-particle":"","parse-names":false,"suffix":""},{"dropping-particle":"","family":"Kang","given":"Hunseung","non-dropping-particle":"","parse-names":false,"suffix":""}],"container-title":"Plant Journal","id":"ITEM-1","issue":"6","issued":{"date-parts":[["2021"]]},"page":"1759-1775","title":"N6-Methyladenosine mRNA methylation is important for salt stress tolerance in Arabidopsis","type":"article-journal","volume":"106"},"uris":["http://www.mendeley.com/documents/?uuid=20707a9b-f851-4f27-82dc-9fb8e0d27717"]}],"mendeley":{"formattedCitation":"[32]","plainTextFormattedCitation":"[32]","previouslyFormattedCitation":"[32]"},"properties":{"noteIndex":0},"schema":"https://github.com/citation-style-language/schema/raw/master/csl-citation.json"}</w:instrText>
      </w:r>
      <w:r w:rsidR="009B77FF">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[32]</w:t>
      </w:r>
      <w:r w:rsidR="009B77FF">
        <w:rPr>
          <w:rFonts w:ascii="Times New Roman" w:hAnsi="Times New Roman" w:cs="Times New Roman"/>
          <w:sz w:val="24"/>
          <w:szCs w:val="24"/>
        </w:rPr>
        <w:fldChar w:fldCharType="end"/>
      </w:r>
      <w:r w:rsidRPr="005F3416">
        <w:rPr>
          <w:rFonts w:ascii="Times New Roman" w:hAnsi="Times New Roman" w:cs="Times New Roman"/>
          <w:sz w:val="24"/>
          <w:szCs w:val="24"/>
        </w:rPr>
        <w:t>, cold</w:t>
      </w:r>
      <w:r w:rsidR="006D2878">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{"citationItems":[{"id":"ITEM-1","itemData":{"DOI":"10.3389/fpls.2021.687826","ISSN":"1664462X","abstract":"Cold stress is a serious threat to subtropical crop pollen development and induces yield decline. N6-methyladenosine (m6A) is the most frequent mRNA modification and plays multiple physiological functions in plant development. However, whether m6A regulates pollen development is unclear, and its putative role in cold stress response remains unknown. Here, we observed that moderate low-temperature (MLT) stress induced pollen abortion in tomato. This phenotype was caused by disruption of tapetum development and pollen exine formation, accompanied by reduced m6A levels in tomato anther. Analysis of m6A-seq data revealed 1,805 transcripts displayed reduced m6A levels and 978 transcripts showed elevated m6A levels in MLT-stressed anthers compared with those in anthers under normal temperature. These differentially m6A enriched transcripts under MLT stress were mainly related to lipid metabolism, adenosine triphosphatase (ATPase) activity, and ATP-binding pathways. An ATP-binding transcript, SlABCG31, had significantly upregulated m6A modification levels, which was inversely correlated to the dramatically downregulated expression level. These changes correlated with higher abscisic acid (ABA) levels in anthers and disrupted pollen wall formation under low-temperature stress. Our findings characterized m6A as a novel layer of complexity in gene expression regulation and established a molecular link between m6A methylation and tomato anther development under low-temperature conditions.","author":[{"dropping-particle":"","family":"Yang","given":"Dandan","non-dropping-particle":"","parse-names":false,"suffix":""},{"dropping-particle":"","family":"Xu","given":"Huachao","non-dropping-particle":"","parse-names":false,"suffix":""},{"dropping-particle":"","family":"Liu","given":"Yue","non-dropping-particle":"","parse-names":false,"suffix":""},{"dropping-particle":"","family":"Li","given":"Mengzhuo","non-dropping-particle":"","parse-names":false,"suffix":""},{"dropping-particle":"","family":"Ali","given":"Muhammad","non-dropping-particle":"","parse-names":false,"suffix":""},{"dropping-particle":"","family":"Xu","given":"Xiangyang","non-dropping-particle":"","parse-names":false,"suffix":""},{"dropping-particle":"","family":"Lu","given":"Gang","non-dropping-particle":"","parse-names":false,"suffix":""}],"container-title":"Frontiers in Plant Science","id":"ITEM-1","issue":"June","issued":{"date-parts":[["2021"]]},"page":"1-17","title":"RNA N6-Methyladenosine Responds to Low-Temperature Stress in Tomato Anthers","type":"article-journal","volume":"12"},"uris":["http://www.mendeley.com/documents/?uuid=2ed1a87e-f8f4-47bb-be7f-5dfbeae93666"]}],"mendeley":{"formattedCitation":"[33]","plainTextFormattedCitation":"[33]","previouslyFormattedCitation":"[33]"},"properties":{"noteIndex":0},"schema":"https://github.com/citation-style-language/schema/raw/master/csl-citation.json"}</w:instrText>
      </w:r>
      <w:r w:rsidR="006D2878">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[33]</w:t>
      </w:r>
      <w:r w:rsidR="006D2878">
        <w:rPr>
          <w:rFonts w:ascii="Times New Roman" w:hAnsi="Times New Roman" w:cs="Times New Roman"/>
          <w:sz w:val="24"/>
          <w:szCs w:val="24"/>
        </w:rPr>
        <w:fldChar w:fldCharType="end"/>
      </w:r>
      <w:r w:rsidRPr="005F3416">
        <w:rPr>
          <w:rFonts w:ascii="Times New Roman" w:hAnsi="Times New Roman" w:cs="Times New Roman"/>
          <w:sz w:val="24"/>
          <w:szCs w:val="24"/>
        </w:rPr>
        <w:t>, and bacterial infections</w:t>
      </w:r>
      <w:r w:rsidR="007B4047">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{"citationItems":[{"id":"ITEM-1","itemData":{"DOI":"10.3389/fmicb.2021.656302","ISSN":"1664302X","abstract":"N6-methyladenosine (m6A) methylation is the most prevalent internal modification of post-transcriptional modifications in mRNA, tRNA, miRNA, and long non-coding RNA in eukaryotes. m6A methylation has been proven to be involved in plant resistance to pathogens. However, there are no reports on wheat (Triticum aestivum) m6A transcriptome-wide map and its potential biological function in wheat resistance to wheat yellow mosaic virus (WYMV). To the best of our knowledge, this study is the first to determine the transcriptome-wide m6A profile of two wheat varieties with different resistances to WYMV. By analyzing m6A-sequencing (m6A-seq) data, we identified 25,752 common m6A peaks and 30,582 common m6A genes in two groups [WYMV-infected resistant wheat variety (WRV) and WYMV-infected sensitive wheat variety (WSV)], and all these peaks were mainly enriched in 3′ untranslated regions and stop codons of coding sequences. Gene Ontology analysis of m6A-seq and RNA-sequencing data revealed that genes that showed significant changes in both m6A and mRNA levels were associated with plant defense responses. Kyoto Encyclopedia of Genes and Genomes analysis revealed that these selected genes were enriched in the plant–pathogen interaction pathway. We further verified these changes in m6A and mRNA levels through gene-specific m6A real-time quantitative PCR (RT-qPCR) and normal RT-qPCR. This study highlights the role of m6A methylation in wheat resistance to WYMV, providing a solid basis for the potential functional role of m6A RNA methylation in wheat resistance to infection by RNA viruses.","author":[{"dropping-particle":"","family":"Zhang","given":"Tian Ye","non-dropping-particle":"","parse-names":false,"suffix":""},{"dropping-particle":"","family":"Wang","given":"Zi Qiong","non-dropping-particle":"","parse-names":false,"suffix":""},{"dropping-particle":"","family":"Hu","given":"Hai Chao","non-dropping-particle":"","parse-names":false,"suffix":""},{"dropping-particle":"","family":"Chen","given":"Zhi Qing","non-dropping-particle":"","parse-names":false,"suffix":""},{"dropping-particle":"","family":"Liu","given":"Peng","non-dropping-particle":"","parse-names":false,"suffix":""},{"dropping-particle":"","family":"Gao","given":"Shi Qi","non-dropping-particle":"","parse-names":false,"suffix":""},{"dropping-particle":"","family":"Zhang","given":"Fan","non-dropping-particle":"","parse-names":false,"suffix":""},{"dropping-particle":"","family":"He","given":"Long","non-dropping-particle":"","parse-names":false,"suffix":""},{"dropping-particle":"","family":"Jin","given":"Peng","non-dropping-particle":"","parse-names":false,"suffix":""},{"dropping-particle":"","family":"Xu","given":"Miao Ze","non-dropping-particle":"","parse-names":false,"suffix":""},{"dropping-particle":"","family":"Chen","given":"Jian Ping","non-dropping-particle":"","parse-names":false,"suffix":""},{"dropping-particle":"","family":"Yang","given":"Jian","non-dropping-particle":"","parse-names":false,"suffix":""}],"container-title":"Frontiers in Microbiology","id":"ITEM-1","issue":"May","issued":{"date-parts":[["2021"]]},"page":"1-13","title":"Transcriptome-Wide N6-Methyladenosine (m6A) Profiling of Susceptible and Resistant Wheat Varieties Reveals the Involvement of Variety-Specific m6A Modification Involved in Virus-Host Interaction Pathways","type":"article-journal","volume":"12"},"uris":["http://www.mendeley.com/documents/?uuid=ea28e1a0-8c77-4b8c-a828-31988d5db548"]}],"mendeley":{"formattedCitation":"[34]","plainTextFormattedCitation":"[34]","previouslyFormattedCitation":"[34]"},"properties":{"noteIndex":0},"schema":"https://github.com/citation-style-language/schema/raw/master/csl-citation.json"}</w:instrText>
      </w:r>
      <w:r w:rsidR="007B4047">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[34]</w:t>
      </w:r>
      <w:r w:rsidR="007B4047">
        <w:rPr>
          <w:rFonts w:ascii="Times New Roman" w:hAnsi="Times New Roman" w:cs="Times New Roman"/>
          <w:sz w:val="24"/>
          <w:szCs w:val="24"/>
        </w:rPr>
        <w:fldChar w:fldCharType="end"/>
      </w:r>
      <w:r w:rsidRPr="005F3416">
        <w:rPr>
          <w:rFonts w:ascii="Times New Roman" w:hAnsi="Times New Roman" w:cs="Times New Roman"/>
          <w:sz w:val="24"/>
          <w:szCs w:val="24"/>
        </w:rPr>
        <w:t>.</w:t>
      </w:r>
      <w:commentRangeEnd w:id="19"/>
      <w:r w:rsidR="003F249D">
        <w:rPr>
          <w:rStyle w:val="CommentReference"/>
        </w:rPr>
        <w:commentReference w:id="19"/>
      </w:r>
      <w:r w:rsidRPr="005F3416">
        <w:rPr>
          <w:rFonts w:ascii="Times New Roman" w:hAnsi="Times New Roman" w:cs="Times New Roman"/>
          <w:sz w:val="24"/>
          <w:szCs w:val="24"/>
        </w:rPr>
        <w:t xml:space="preserve"> </w:t>
      </w:r>
      <w:r w:rsidR="00531FBD">
        <w:rPr>
          <w:rFonts w:ascii="Times New Roman" w:hAnsi="Times New Roman" w:cs="Times New Roman"/>
          <w:sz w:val="24"/>
          <w:szCs w:val="24"/>
        </w:rPr>
        <w:t>Nevertheless</w:t>
      </w:r>
      <w:r w:rsidRPr="005F3416">
        <w:rPr>
          <w:rFonts w:ascii="Times New Roman" w:hAnsi="Times New Roman" w:cs="Times New Roman"/>
          <w:sz w:val="24"/>
          <w:szCs w:val="24"/>
        </w:rPr>
        <w:t>, m6A modifications have been studied in limited plant species, highlighting the need for future investigation in other plants.</w:t>
      </w:r>
    </w:p>
    <w:p w14:paraId="78810A36" w14:textId="60928191" w:rsidR="00E15650" w:rsidRDefault="00F04FBC" w:rsidP="00536ED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w:t>
      </w:r>
      <w:r w:rsidR="00020C4D" w:rsidRPr="00020C4D">
        <w:rPr>
          <w:rFonts w:ascii="Times New Roman" w:hAnsi="Times New Roman" w:cs="Times New Roman"/>
          <w:sz w:val="24"/>
          <w:szCs w:val="24"/>
        </w:rPr>
        <w:t>oybean (Glycine max), a Leguminosae family member, has become one of the main economical oilseed beans</w:t>
      </w:r>
      <w:r w:rsidR="0028447A">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{"citationItems":[{"id":"ITEM-1","itemData":{"DOI":"10.1007/978-3-031-12232-3_1","ISBN":"978-3-031-12232-3","abstract":"Currently, soybean (Glycine max (L.) Merrill), a Leguminosae family member, has become one of the main economical oilseed beans. It is being cultivated nowadays in all major areas of the world including China, Japan, Brazil, the USA, and Korea as well as in many South and Midwest countries for several uses. The reason lies in the introduction of multiple local varieties, efficient seed supply, and timely technology transfer, participation of the public sector as well as large international capital groups, and large-scale introduction of new soy foods. It is primarily being cultivated as a substitute for high-protein meat and a source of vegetable oil. Furthermore, the availability of many bioactive compounds has also increased the interest of various researchers toward this bean which originated from northeast China. As a result, it has emerged somewhere as one of the nutritious cum economical parts of the vegan diet. Due to its nutritive value, this “yellow meat of the field” is touted by many as a potential weapon against global hunger. Next to diet, soybean and related greater market value products are being employed either directly or as an ingredient in making cheese, spreads, paints, fertilizers, adhesives, fire extinguisher fluids, animal feed, etc. Due to all these applications, soybean was cultivated on nearly 125 million hectares of the area resulting in 348.7 million tons of harvest in the year 2018. This quantity of production is projected to increase in the near future with a parallel surge in purchasing demand of the every second increasing population. However, there are still many “yield limiters” that uneven the soybean production at both pilot and global scales by nearly 50%. In order to tackle all these soybean yield limiters in a highly efficient manner, various techniques including cross hybridization, molecular marker-assisted breeding, transgenic breeding, tilling, microbiome engineering, and genome editing are being employed by various research groups. Therefore, in the present chapter, the focus is solely on how with time the soybean has proved its strong candidature as a key player for global food security. Furthermore, the production trends at the world and Indian scale are also highlighted. Additionally, the present chapter is an attempt to provide a streamlined overview of all these soybean yield limiters and employed technologies, in brief, to pave the way for the readers for other chapters in the book.","author":[{"dropping-particle":"","family":"Dilawari","given":"Rahul","non-dropping-particle":"","parse-names":false,"suffix":""},{"dropping-particle":"","family":"Kaur","given":"Navneet","non-dropping-particle":"","parse-names":false,"suffix":""},{"dropping-particle":"","family":"Priyadarshi","given":"Nitesh","non-dropping-particle":"","parse-names":false,"suffix":""},{"dropping-particle":"","family":"Prakash","given":"Ish","non-dropping-particle":"","parse-names":false,"suffix":""},{"dropping-particle":"","family":"Patra","given":"Anupam","non-dropping-particle":"","parse-names":false,"suffix":""},{"dropping-particle":"","family":"Mehta","given":"Sahil","non-dropping-particle":"","parse-names":false,"suffix":""},{"dropping-particle":"","family":"Singh","given":"Baljinder","non-dropping-particle":"","parse-names":false,"suffix":""},{"dropping-particle":"","family":"Jain","given":"Prateek","non-dropping-particle":"","parse-names":false,"suffix":""},{"dropping-particle":"","family":"Islam","given":"Md Aminul","non-dropping-particle":"","parse-names":false,"suffix":""}],"editor":[{"dropping-particle":"","family":"Wani","given":"Shabir Hussain","non-dropping-particle":"","parse-names":false,"suffix":""},{"dropping-particle":"","family":"Sofi","given":"Najeeb ul Rehman","non-dropping-particle":"","parse-names":false,"suffix":""},{"dropping-particle":"","family":"Bhat","given":"Muhammad Ashraf","non-dropping-particle":"","parse-names":false,"suffix":""},{"dropping-particle":"","family":"Lin","given":"Feng","non-dropping-particle":"","parse-names":false,"suffix":""}],"id":"ITEM-1","issued":{"date-parts":[["2022"]]},"page":"1-46","publisher":"Springer International Publishing","publisher-place":"Cham","title":"Soybean: A Key Player for Global Food Security BT  - Soybean Improvement: Physiological, Molecular and Genetic Perspectives","type":"chapter"},"uris":["http://www.mendeley.com/documents/?uuid=3b46cb4f-0616-4bba-9f8f-b800eaab99d7"]}],"mendeley":{"formattedCitation":"[35]","plainTextFormattedCitation":"[35]","previouslyFormattedCitation":"[35]"},"properties":{"noteIndex":0},"schema":"https://github.com/citation-style-language/schema/raw/master/csl-citation.json"}</w:instrText>
      </w:r>
      <w:r w:rsidR="0028447A">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[35]</w:t>
      </w:r>
      <w:r w:rsidR="0028447A">
        <w:rPr>
          <w:rFonts w:ascii="Times New Roman" w:hAnsi="Times New Roman" w:cs="Times New Roman"/>
          <w:sz w:val="24"/>
          <w:szCs w:val="24"/>
        </w:rPr>
        <w:fldChar w:fldCharType="end"/>
      </w:r>
      <w:r w:rsidR="005F3416" w:rsidRPr="005F3416">
        <w:rPr>
          <w:rFonts w:ascii="Times New Roman" w:hAnsi="Times New Roman" w:cs="Times New Roman"/>
          <w:sz w:val="24"/>
          <w:szCs w:val="24"/>
        </w:rPr>
        <w:t>.</w:t>
      </w:r>
      <w:r w:rsidR="00AF49A5">
        <w:rPr>
          <w:rFonts w:ascii="Times New Roman" w:hAnsi="Times New Roman" w:cs="Times New Roman"/>
          <w:sz w:val="24"/>
          <w:szCs w:val="24"/>
        </w:rPr>
        <w:t xml:space="preserve"> </w:t>
      </w:r>
      <w:r>
        <w:rPr>
          <w:rFonts w:ascii="Times New Roman" w:hAnsi="Times New Roman" w:cs="Times New Roman"/>
          <w:sz w:val="24"/>
          <w:szCs w:val="24"/>
        </w:rPr>
        <w:t xml:space="preserve"> Currently, r</w:t>
      </w:r>
      <w:r w:rsidR="00A21940">
        <w:rPr>
          <w:rFonts w:ascii="Times New Roman" w:hAnsi="Times New Roman" w:cs="Times New Roman"/>
          <w:sz w:val="24"/>
          <w:szCs w:val="24"/>
        </w:rPr>
        <w:t xml:space="preserve">esearchers </w:t>
      </w:r>
      <w:r w:rsidR="009367E2" w:rsidRPr="005F3416">
        <w:rPr>
          <w:rFonts w:ascii="Times New Roman" w:hAnsi="Times New Roman" w:cs="Times New Roman"/>
          <w:sz w:val="24"/>
          <w:szCs w:val="24"/>
        </w:rPr>
        <w:t>shed light on pinpointing stress-responsive</w:t>
      </w:r>
      <w:r w:rsidR="009367E2">
        <w:rPr>
          <w:rFonts w:ascii="Times New Roman" w:hAnsi="Times New Roman" w:cs="Times New Roman"/>
          <w:sz w:val="24"/>
          <w:szCs w:val="24"/>
        </w:rPr>
        <w:t xml:space="preserve"> writer</w:t>
      </w:r>
      <w:r w:rsidR="009367E2" w:rsidRPr="005F3416">
        <w:rPr>
          <w:rFonts w:ascii="Times New Roman" w:hAnsi="Times New Roman" w:cs="Times New Roman"/>
          <w:sz w:val="24"/>
          <w:szCs w:val="24"/>
        </w:rPr>
        <w:t xml:space="preserve"> gene</w:t>
      </w:r>
      <w:r w:rsidR="00F85315">
        <w:rPr>
          <w:rFonts w:ascii="Times New Roman" w:hAnsi="Times New Roman" w:cs="Times New Roman"/>
          <w:sz w:val="24"/>
          <w:szCs w:val="24"/>
        </w:rPr>
        <w:t>s</w:t>
      </w:r>
      <w:r w:rsidR="00771C6D">
        <w:rPr>
          <w:rFonts w:ascii="Times New Roman" w:hAnsi="Times New Roman" w:cs="Times New Roman"/>
          <w:sz w:val="24"/>
          <w:szCs w:val="24"/>
        </w:rPr>
        <w:t xml:space="preserve"> as well as eraser genes</w:t>
      </w:r>
      <w:r w:rsidR="00F85315">
        <w:rPr>
          <w:rFonts w:ascii="Times New Roman" w:hAnsi="Times New Roman" w:cs="Times New Roman"/>
          <w:sz w:val="24"/>
          <w:szCs w:val="24"/>
        </w:rPr>
        <w:t xml:space="preserve"> in this plant</w:t>
      </w:r>
      <w:r w:rsidR="00A8557A">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{"citationItems":[{"id":"ITEM-1","itemData":{"DOI":"10.3389/fpls.2024.1446591","ISSN":"1664462X","abstract":"N6-methyladenosine (m6A), a well-characterized RNA modification, is involved in regulating multiple biological processes; however, genome-wide identification and functional characterization of the m6A modification in legume plants, including soybean (Glycine max (L.) Merr.), remains lacking. In this study, we utilized bioinformatics tools to perform comprehensive analyses of molecular writer candidates associated with the RNA m6A modification in soybean, characterizing their conserved domains, motifs, gene structures, promoters, and spatial expression patterns. Thirteen m6A writer complex genes in soybean were identified, which were assigned to four families: MT-A70, WTAP, VIR, and HAKAI. It also can be identified that multiple cis elements in the promoters of these genes, which were classified into five distinct groups, including elements responsive to light, phytohormone regulation, environmental stress, development, and others, suggesting that these genes may modulate various cellular and physiological processes in plants. Importantly, the enzymatic activities of two identified m6A writers, GmMTA1 and GmMTA2, were confirmed in vitro. Furthermore, we analyzed the expression patterns of the GmMTAs and GmMTBs under different abiotic stresses, revealing their potential involvement in stress tolerance, especially in the response to alkalinity or darkness. Overexpressing GmMTA2 and GmMTB1 in soybean altered the tolerance of the plants to alkalinity and long-term darkness, further confirming their effect on the stress response. Collectively, our findings identified the RNA m6A writer candidates in leguminous plants and highlighted the potential roles of GmMTAs and GmMTBs in the response to abiotic stress in soybean.","author":[{"dropping-particle":"","family":"Liu","given":"Peng","non-dropping-particle":"","parse-names":false,"suffix":""},{"dropping-particle":"","family":"Liu","given":"Huijie","non-dropping-particle":"","parse-names":false,"suffix":""},{"dropping-particle":"","family":"Zhao","given":"Jie","non-dropping-particle":"","parse-names":false,"suffix":""},{"dropping-particle":"","family":"Yang","given":"Tengfeng","non-dropping-particle":"","parse-names":false,"suffix":""},{"dropping-particle":"","family":"Guo","given":"Sichao","non-dropping-particle":"","parse-names":false,"suffix":""},{"dropping-particle":"","family":"Chang","given":"Luo","non-dropping-particle":"","parse-names":false,"suffix":""},{"dropping-particle":"","family":"Xiao","given":"Tianyun","non-dropping-particle":"","parse-names":false,"suffix":""},{"dropping-particle":"","family":"Xu","given":"Anjie","non-dropping-particle":"","parse-names":false,"suffix":""},{"dropping-particle":"","family":"Liu","given":"Xiaoye","non-dropping-particle":"","parse-names":false,"suffix":""},{"dropping-particle":"","family":"Zhu","given":"Changhua","non-dropping-particle":"","parse-names":false,"suffix":""},{"dropping-particle":"","family":"Gan","given":"Lijun","non-dropping-particle":"","parse-names":false,"suffix":""},{"dropping-particle":"","family":"Chen","given":"Mingjia","non-dropping-particle":"","parse-names":false,"suffix":""}],"container-title":"Frontiers in Plant Science","id":"ITEM-1","issue":"July","issued":{"date-parts":[["2024"]]},"page":"1-16","title":"Genome-wide identification and functional analysis of mRNA m6A writers in soybean under abiotic stress","type":"article-journal","volume":"15"},"uris":["http://www.mendeley.com/documents/?uuid=ac421577-dcc2-456f-85bd-a0be61259b5a"]}],"mendeley":{"formattedCitation":"[36]","plainTextFormattedCitation":"[36]","previouslyFormattedCitation":"[36]"},"properties":{"noteIndex":0},"schema":"https://github.com/citation-style-language/schema/raw/master/csl-citation.json"}</w:instrText>
      </w:r>
      <w:r w:rsidR="00A8557A">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[36]</w:t>
      </w:r>
      <w:r w:rsidR="00A8557A">
        <w:rPr>
          <w:rFonts w:ascii="Times New Roman" w:hAnsi="Times New Roman" w:cs="Times New Roman"/>
          <w:sz w:val="24"/>
          <w:szCs w:val="24"/>
        </w:rPr>
        <w:fldChar w:fldCharType="end"/>
      </w:r>
      <w:r w:rsidR="00771C6D">
        <w:rPr>
          <w:rFonts w:ascii="Times New Roman" w:hAnsi="Times New Roman" w:cs="Times New Roman"/>
          <w:sz w:val="24"/>
          <w:szCs w:val="24"/>
        </w:rPr>
        <w:fldChar w:fldCharType="begin" w:fldLock="1"/>
      </w:r>
      <w:r w:rsidR="00943DC0">
        <w:rPr>
          <w:rFonts w:ascii="Times New Roman" w:hAnsi="Times New Roman" w:cs="Times New Roman"/>
          <w:sz w:val="24"/>
          <w:szCs w:val="24"/>
        </w:rPr>
        <w:instrText>ADDIN CSL_CITATION {"citationItems":[{"id":"ITEM-1","itemData":{"DOI":"10.3390/plants13172491","ISSN":"22237747","abstract":"Soybean (Glycine max (L.) Merr) is one of the most important crops worldwide, but its yield is vulnerable to abiotic stresses. In Arabidopsis, the AlkB homologue (ALKBH) family genes plays a crucial role in plant development and stress response. However, the identification and functions of its homologous genes in soybean remain obscured. Here, we identified a total of 22 ALKBH genes in soybean and classified them into seven subfamilies according to phylogenetic analysis. Gene duplication events among the family members and gene structure, conserved domains, and motifs of all candidate genes were analyzed. By comparing the changes in the m6A levels on mRNA from hair roots between soybean seedlings harboring the empty vector and those harboring the GmALKBH10B protein, we demonstrated that all four GmALKBH10B proteins are bona fide m6A RNA demethylases in vivo. Subcellular localization and expression patterns of the GmALKBH10B revealed that they might be functionally redundant. Furthermore, an analysis of cis-elements coupled with gene expression data demonstrated that GmALKBH10B subfamily genes, including GmALKBH10B1, GmALKBH10B2, GmALKBH10B3, and GmALKBH10B4, are likely involved in the cis-elements’ response to various environmental stimuli. In summary, our study is the first to report the genome-wide identification of GmALKBH family genes in soybean and to determine the function of GmALKBH10B proteins as m6A RNA demethylases, providing insights into GmALKBH10B genes in response to abiotic stresses.","author":[{"dropping-particle":"","family":"Zhao","given":"Jie","non-dropping-particle":"","parse-names":false,"suffix":""},{"dropping-particle":"","family":"Yang","given":"Tengfeng","non-dropping-particle":"","parse-names":false,"suffix":""},{"dropping-particle":"","family":"Liu","given":"Peng","non-dropping-particle":"","parse-names":false,"suffix":""},{"dropping-particle":"","family":"Liu","given":"Huijie","non-dropping-particle":"","parse-names":false,"suffix":""},{"dropping-particle":"","family":"Zhang","given":"Hui","non-dropping-particle":"","parse-names":false,"suffix":""},{"dropping-particle":"","family":"Guo","given":"Sichao","non-dropping-particle":"","parse-names":false,"suffix":""},{"dropping-particle":"","family":"Liu","given":"Xiaoye","non-dropping-particle":"","parse-names":false,"suffix":""},{"dropping-particle":"","family":"Chen","given":"Xiaoguang","non-dropping-particle":"","parse-names":false,"suffix":""},{"dropping-particle":"","family":"Chen","given":"Mingjia","non-dropping-particle":"","parse-names":false,"suffix":""}],"container-title":"Plants","id":"ITEM-1","issue":"17","issued":{"date-parts":[["2024"]]},"page":"2491","title":"Genome-Wide Identification of the Soybean AlkB Homologue Gene Family and Functional Characterization of GmALKBH10Bs as RNA m6A Demethylases and Expression Patterns under Abiotic Stress","type":"article-journal","volume":"13"},"uris":["http://www.mendeley.com/documents/?uuid=f6e0f7c5-a5e0-4ab6-b190-0d213d7b9464"]}],"mendeley":{"formattedCitation":"[37]","plainTextFormattedCitation":"[37]","previouslyFormattedCitation":"[37]"},"properties":{"noteIndex":0},"schema":"https://github.com/citation-style-language/schema/raw/master/csl-citation.json"}</w:instrText>
      </w:r>
      <w:r w:rsidR="00771C6D">
        <w:rPr>
          <w:rFonts w:ascii="Times New Roman" w:hAnsi="Times New Roman" w:cs="Times New Roman"/>
          <w:sz w:val="24"/>
          <w:szCs w:val="24"/>
        </w:rPr>
        <w:fldChar w:fldCharType="separate"/>
      </w:r>
      <w:r w:rsidR="00771C6D" w:rsidRPr="00771C6D">
        <w:rPr>
          <w:rFonts w:ascii="Times New Roman" w:hAnsi="Times New Roman" w:cs="Times New Roman"/>
          <w:noProof/>
          <w:sz w:val="24"/>
          <w:szCs w:val="24"/>
        </w:rPr>
        <w:t>[37]</w:t>
      </w:r>
      <w:r w:rsidR="00771C6D">
        <w:rPr>
          <w:rFonts w:ascii="Times New Roman" w:hAnsi="Times New Roman" w:cs="Times New Roman"/>
          <w:sz w:val="24"/>
          <w:szCs w:val="24"/>
        </w:rPr>
        <w:fldChar w:fldCharType="end"/>
      </w:r>
      <w:r w:rsidR="00E003E2">
        <w:rPr>
          <w:rFonts w:ascii="Times New Roman" w:hAnsi="Times New Roman" w:cs="Times New Roman"/>
          <w:sz w:val="24"/>
          <w:szCs w:val="24"/>
        </w:rPr>
        <w:t xml:space="preserve">. </w:t>
      </w:r>
      <w:commentRangeStart w:id="20"/>
      <w:r w:rsidR="00E003E2">
        <w:rPr>
          <w:rFonts w:ascii="Times New Roman" w:hAnsi="Times New Roman" w:cs="Times New Roman"/>
          <w:sz w:val="24"/>
          <w:szCs w:val="24"/>
        </w:rPr>
        <w:t>N</w:t>
      </w:r>
      <w:r w:rsidR="005F3416" w:rsidRPr="005F3416">
        <w:rPr>
          <w:rFonts w:ascii="Times New Roman" w:hAnsi="Times New Roman" w:cs="Times New Roman"/>
          <w:sz w:val="24"/>
          <w:szCs w:val="24"/>
        </w:rPr>
        <w:t>evertheless</w:t>
      </w:r>
      <w:r w:rsidR="00E003E2">
        <w:rPr>
          <w:rFonts w:ascii="Times New Roman" w:hAnsi="Times New Roman" w:cs="Times New Roman"/>
          <w:sz w:val="24"/>
          <w:szCs w:val="24"/>
        </w:rPr>
        <w:t>,</w:t>
      </w:r>
      <w:r w:rsidR="005F3416" w:rsidRPr="005F3416">
        <w:rPr>
          <w:rFonts w:ascii="Times New Roman" w:hAnsi="Times New Roman" w:cs="Times New Roman"/>
          <w:sz w:val="24"/>
          <w:szCs w:val="24"/>
        </w:rPr>
        <w:t xml:space="preserve"> </w:t>
      </w:r>
      <w:r w:rsidR="00771C6D" w:rsidRPr="005F3416">
        <w:rPr>
          <w:rFonts w:ascii="Times New Roman" w:hAnsi="Times New Roman" w:cs="Times New Roman"/>
          <w:sz w:val="24"/>
          <w:szCs w:val="24"/>
        </w:rPr>
        <w:t>comprehensive,</w:t>
      </w:r>
      <w:r w:rsidR="005F3416" w:rsidRPr="005F3416">
        <w:rPr>
          <w:rFonts w:ascii="Times New Roman" w:hAnsi="Times New Roman" w:cs="Times New Roman"/>
          <w:sz w:val="24"/>
          <w:szCs w:val="24"/>
        </w:rPr>
        <w:t xml:space="preserve"> or systematic analysis of </w:t>
      </w:r>
      <w:r w:rsidR="0009540B">
        <w:rPr>
          <w:rFonts w:ascii="Times New Roman" w:hAnsi="Times New Roman" w:cs="Times New Roman"/>
          <w:sz w:val="24"/>
          <w:szCs w:val="24"/>
        </w:rPr>
        <w:t xml:space="preserve">all </w:t>
      </w:r>
      <w:r w:rsidR="005F3416" w:rsidRPr="005F3416">
        <w:rPr>
          <w:rFonts w:ascii="Times New Roman" w:hAnsi="Times New Roman" w:cs="Times New Roman"/>
          <w:sz w:val="24"/>
          <w:szCs w:val="24"/>
        </w:rPr>
        <w:t xml:space="preserve">the m6A gene </w:t>
      </w:r>
      <w:r w:rsidR="00A8557A">
        <w:rPr>
          <w:rFonts w:ascii="Times New Roman" w:hAnsi="Times New Roman" w:cs="Times New Roman"/>
          <w:sz w:val="24"/>
          <w:szCs w:val="24"/>
        </w:rPr>
        <w:t>families</w:t>
      </w:r>
      <w:r w:rsidR="005F3416" w:rsidRPr="005F3416">
        <w:rPr>
          <w:rFonts w:ascii="Times New Roman" w:hAnsi="Times New Roman" w:cs="Times New Roman"/>
          <w:sz w:val="24"/>
          <w:szCs w:val="24"/>
        </w:rPr>
        <w:t xml:space="preserve"> remains scarce.</w:t>
      </w:r>
      <w:commentRangeEnd w:id="20"/>
      <w:r w:rsidR="0053025E">
        <w:rPr>
          <w:rStyle w:val="CommentReference"/>
        </w:rPr>
        <w:commentReference w:id="20"/>
      </w:r>
      <w:r w:rsidR="00A8557A">
        <w:rPr>
          <w:rFonts w:ascii="Times New Roman" w:hAnsi="Times New Roman" w:cs="Times New Roman"/>
          <w:sz w:val="24"/>
          <w:szCs w:val="24"/>
        </w:rPr>
        <w:t xml:space="preserve"> </w:t>
      </w:r>
      <w:commentRangeStart w:id="21"/>
      <w:r w:rsidR="005F3416" w:rsidRPr="005F3416">
        <w:rPr>
          <w:rFonts w:ascii="Times New Roman" w:hAnsi="Times New Roman" w:cs="Times New Roman"/>
          <w:sz w:val="24"/>
          <w:szCs w:val="24"/>
        </w:rPr>
        <w:t xml:space="preserve">Therefore, we were encouraged to </w:t>
      </w:r>
      <w:r w:rsidR="00152681">
        <w:rPr>
          <w:rFonts w:ascii="Times New Roman" w:hAnsi="Times New Roman" w:cs="Times New Roman"/>
          <w:sz w:val="24"/>
          <w:szCs w:val="24"/>
        </w:rPr>
        <w:t xml:space="preserve">conduct </w:t>
      </w:r>
      <w:r w:rsidR="00A47E99">
        <w:rPr>
          <w:rFonts w:ascii="Times New Roman" w:hAnsi="Times New Roman" w:cs="Times New Roman"/>
          <w:sz w:val="24"/>
          <w:szCs w:val="24"/>
        </w:rPr>
        <w:t>genome-wide identification</w:t>
      </w:r>
      <w:r w:rsidR="00C93D3A">
        <w:rPr>
          <w:rFonts w:ascii="Times New Roman" w:hAnsi="Times New Roman" w:cs="Times New Roman"/>
          <w:sz w:val="24"/>
          <w:szCs w:val="24"/>
        </w:rPr>
        <w:t xml:space="preserve"> of </w:t>
      </w:r>
      <w:r w:rsidR="00C93D3A" w:rsidRPr="00C57F4A">
        <w:rPr>
          <w:rFonts w:ascii="Times New Roman" w:hAnsi="Times New Roman" w:cs="Times New Roman"/>
          <w:sz w:val="24"/>
          <w:szCs w:val="24"/>
        </w:rPr>
        <w:t>writers, erasers, and readers genes of the m6A pathway</w:t>
      </w:r>
      <w:r w:rsidR="00C93D3A">
        <w:rPr>
          <w:rFonts w:ascii="Times New Roman" w:hAnsi="Times New Roman" w:cs="Times New Roman"/>
          <w:sz w:val="24"/>
          <w:szCs w:val="24"/>
        </w:rPr>
        <w:t xml:space="preserve"> in </w:t>
      </w:r>
      <w:r w:rsidR="00D92677">
        <w:rPr>
          <w:rFonts w:ascii="Times New Roman" w:hAnsi="Times New Roman" w:cs="Times New Roman"/>
          <w:sz w:val="24"/>
          <w:szCs w:val="24"/>
        </w:rPr>
        <w:t>Soybeans.</w:t>
      </w:r>
      <w:r w:rsidR="00A47E99">
        <w:rPr>
          <w:rFonts w:ascii="Times New Roman" w:hAnsi="Times New Roman" w:cs="Times New Roman"/>
          <w:sz w:val="24"/>
          <w:szCs w:val="24"/>
        </w:rPr>
        <w:t xml:space="preserve"> </w:t>
      </w:r>
      <w:r w:rsidR="005F3416" w:rsidRPr="005F3416">
        <w:rPr>
          <w:rFonts w:ascii="Times New Roman" w:hAnsi="Times New Roman" w:cs="Times New Roman"/>
          <w:sz w:val="24"/>
          <w:szCs w:val="24"/>
        </w:rPr>
        <w:t xml:space="preserve">Here we identified </w:t>
      </w:r>
      <w:r w:rsidR="00355EDC">
        <w:rPr>
          <w:rFonts w:ascii="Times New Roman" w:hAnsi="Times New Roman" w:cs="Times New Roman"/>
          <w:sz w:val="24"/>
          <w:szCs w:val="24"/>
        </w:rPr>
        <w:t>12 writer</w:t>
      </w:r>
      <w:r w:rsidR="00DD4533">
        <w:rPr>
          <w:rFonts w:ascii="Times New Roman" w:hAnsi="Times New Roman" w:cs="Times New Roman"/>
          <w:sz w:val="24"/>
          <w:szCs w:val="24"/>
        </w:rPr>
        <w:t>s,</w:t>
      </w:r>
      <w:r w:rsidR="00355EDC">
        <w:rPr>
          <w:rFonts w:ascii="Times New Roman" w:hAnsi="Times New Roman" w:cs="Times New Roman"/>
          <w:sz w:val="24"/>
          <w:szCs w:val="24"/>
        </w:rPr>
        <w:t xml:space="preserve"> 11</w:t>
      </w:r>
      <w:r w:rsidR="00DD4533">
        <w:rPr>
          <w:rFonts w:ascii="Times New Roman" w:hAnsi="Times New Roman" w:cs="Times New Roman"/>
          <w:sz w:val="24"/>
          <w:szCs w:val="24"/>
        </w:rPr>
        <w:t xml:space="preserve"> erasers, and </w:t>
      </w:r>
      <w:r w:rsidR="00355EDC">
        <w:rPr>
          <w:rFonts w:ascii="Times New Roman" w:hAnsi="Times New Roman" w:cs="Times New Roman"/>
          <w:sz w:val="24"/>
          <w:szCs w:val="24"/>
        </w:rPr>
        <w:t>19</w:t>
      </w:r>
      <w:r w:rsidR="00DD4533">
        <w:rPr>
          <w:rFonts w:ascii="Times New Roman" w:hAnsi="Times New Roman" w:cs="Times New Roman"/>
          <w:sz w:val="24"/>
          <w:szCs w:val="24"/>
        </w:rPr>
        <w:t xml:space="preserve"> readers</w:t>
      </w:r>
      <w:r w:rsidR="005F3416" w:rsidRPr="005F3416">
        <w:rPr>
          <w:rFonts w:ascii="Times New Roman" w:hAnsi="Times New Roman" w:cs="Times New Roman"/>
          <w:sz w:val="24"/>
          <w:szCs w:val="24"/>
        </w:rPr>
        <w:t xml:space="preserve"> </w:t>
      </w:r>
      <w:r w:rsidR="00DD4533">
        <w:rPr>
          <w:rFonts w:ascii="Times New Roman" w:hAnsi="Times New Roman" w:cs="Times New Roman"/>
          <w:sz w:val="24"/>
          <w:szCs w:val="24"/>
        </w:rPr>
        <w:t xml:space="preserve">of </w:t>
      </w:r>
      <w:r w:rsidR="005F3416" w:rsidRPr="005F3416">
        <w:rPr>
          <w:rFonts w:ascii="Times New Roman" w:hAnsi="Times New Roman" w:cs="Times New Roman"/>
          <w:sz w:val="24"/>
          <w:szCs w:val="24"/>
        </w:rPr>
        <w:t xml:space="preserve">m6A genes and </w:t>
      </w:r>
      <w:r w:rsidR="00E15650" w:rsidRPr="00E15650">
        <w:rPr>
          <w:rFonts w:ascii="Times New Roman" w:hAnsi="Times New Roman" w:cs="Times New Roman"/>
          <w:sz w:val="24"/>
          <w:szCs w:val="24"/>
        </w:rPr>
        <w:t xml:space="preserve">conducted a comprehensive analysis of the classification, evolution, gene structure, and potential interaction network of m6A regulatory genes in </w:t>
      </w:r>
      <w:r w:rsidR="00FC2E44">
        <w:rPr>
          <w:rFonts w:ascii="Times New Roman" w:hAnsi="Times New Roman" w:cs="Times New Roman"/>
          <w:sz w:val="24"/>
          <w:szCs w:val="24"/>
        </w:rPr>
        <w:t>soybeans. We also</w:t>
      </w:r>
      <w:r w:rsidR="00E15650" w:rsidRPr="00E15650">
        <w:rPr>
          <w:rFonts w:ascii="Times New Roman" w:hAnsi="Times New Roman" w:cs="Times New Roman"/>
          <w:sz w:val="24"/>
          <w:szCs w:val="24"/>
        </w:rPr>
        <w:t xml:space="preserve"> studied </w:t>
      </w:r>
      <w:r w:rsidR="00A133B5">
        <w:rPr>
          <w:rFonts w:ascii="Times New Roman" w:hAnsi="Times New Roman" w:cs="Times New Roman"/>
          <w:sz w:val="24"/>
          <w:szCs w:val="24"/>
        </w:rPr>
        <w:t>gene expression patterns</w:t>
      </w:r>
      <w:r w:rsidR="00E15650" w:rsidRPr="00E15650">
        <w:rPr>
          <w:rFonts w:ascii="Times New Roman" w:hAnsi="Times New Roman" w:cs="Times New Roman"/>
          <w:sz w:val="24"/>
          <w:szCs w:val="24"/>
        </w:rPr>
        <w:t xml:space="preserve"> in response to a range of biotic and abiotic stresses</w:t>
      </w:r>
      <w:r w:rsidR="006C75BE">
        <w:rPr>
          <w:rFonts w:ascii="Times New Roman" w:hAnsi="Times New Roman" w:cs="Times New Roman"/>
          <w:sz w:val="24"/>
          <w:szCs w:val="24"/>
        </w:rPr>
        <w:t>.</w:t>
      </w:r>
      <w:commentRangeEnd w:id="21"/>
      <w:r w:rsidR="008B611B">
        <w:rPr>
          <w:rStyle w:val="CommentReference"/>
        </w:rPr>
        <w:commentReference w:id="21"/>
      </w:r>
    </w:p>
    <w:p w14:paraId="100DD595" w14:textId="60272419" w:rsidR="000806F8" w:rsidRPr="000806F8"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b/>
          <w:bCs/>
          <w:sz w:val="24"/>
          <w:szCs w:val="24"/>
        </w:rPr>
        <w:t xml:space="preserve">2. </w:t>
      </w:r>
      <w:commentRangeStart w:id="22"/>
      <w:r w:rsidRPr="000806F8">
        <w:rPr>
          <w:rFonts w:ascii="Times New Roman" w:hAnsi="Times New Roman" w:cs="Times New Roman"/>
          <w:b/>
          <w:bCs/>
          <w:sz w:val="24"/>
          <w:szCs w:val="24"/>
        </w:rPr>
        <w:t>Method and materials</w:t>
      </w:r>
      <w:commentRangeEnd w:id="22"/>
      <w:r w:rsidR="004D64EB">
        <w:rPr>
          <w:rStyle w:val="CommentReference"/>
        </w:rPr>
        <w:commentReference w:id="22"/>
      </w:r>
    </w:p>
    <w:p w14:paraId="7DC772A4" w14:textId="77777777" w:rsidR="000806F8" w:rsidRPr="000806F8"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b/>
          <w:bCs/>
          <w:sz w:val="24"/>
          <w:szCs w:val="24"/>
        </w:rPr>
        <w:t>2.1. Genome-Wide Identification of m6A Gene Family in soybean</w:t>
      </w:r>
    </w:p>
    <w:p w14:paraId="678602A6" w14:textId="4F13231E" w:rsidR="000806F8" w:rsidRPr="000806F8" w:rsidRDefault="000806F8" w:rsidP="00774A12">
      <w:pPr>
        <w:spacing w:line="360" w:lineRule="auto"/>
        <w:jc w:val="both"/>
        <w:rPr>
          <w:rFonts w:ascii="Times New Roman" w:hAnsi="Times New Roman" w:cs="Times New Roman"/>
          <w:sz w:val="24"/>
          <w:szCs w:val="24"/>
        </w:rPr>
      </w:pPr>
      <w:r w:rsidRPr="000806F8">
        <w:rPr>
          <w:rFonts w:ascii="Times New Roman" w:hAnsi="Times New Roman" w:cs="Times New Roman"/>
          <w:sz w:val="24"/>
          <w:szCs w:val="24"/>
        </w:rPr>
        <w:t>To identify m6A components and their protein families in soybeans, the amino acid sequences of m6A-related proteins reported in Arabidopsis thaliana</w:t>
      </w:r>
      <w:commentRangeStart w:id="23"/>
      <w:r w:rsidR="00943DC0">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{"citationItems":[{"id":"ITEM-1","itemData":{"DOI":"10.1016/j.cpb.2022.100247","ISSN":"2214-6628","author":[{"dropping-particle":"","family":"Nishat","given":"Zakia Sultana","non-dropping-particle":"","parse-names":false,"suffix":""},{"dropping-particle":"","family":"Hasan","given":"Soyib","non-dropping-particle":"","parse-names":false,"suffix":""},{"dropping-particle":"","family":"Islam","given":"Sifatul","non-dropping-particle":"","parse-names":false,"suffix":""},{"dropping-particle":"","family":"Hossain","given":"Tanvir","non-dropping-particle":"","parse-names":false,"suffix":""},{"dropping-particle":"","family":"Ghosh","given":"Ajit","non-dropping-particle":"","parse-names":false,"suffix":""}],"container-title":"Current Plant Biology","id":"ITEM-1","issue":"May","issued":{"date-parts":[["2022"]]},"page":"100247","publisher":"Elsevier B.V.","title":"Current Plant Biology Identification of epitranscriptomic methylation marker genes in Arabidopsis and their expression profiling in response to developmental , anatomical , and environmental modulations","type":"article-journal","volume":"30"},"uris":["http://www.mendeley.com/documents/?uuid=c286bc35-892c-4f14-b78d-8e0c3f65b7d3"]}],"mendeley":{"formattedCitation":"[38]","plainTextFormattedCitation":"[38]","previouslyFormattedCitation":"[38]"},"properties":{"noteIndex":0},"schema":"https://github.com/citation-style-language/schema/raw/master/csl-citation.json"}</w:instrText>
      </w:r>
      <w:r w:rsidR="00943DC0">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[38]</w:t>
      </w:r>
      <w:r w:rsidR="00943DC0">
        <w:rPr>
          <w:rFonts w:ascii="Times New Roman" w:hAnsi="Times New Roman" w:cs="Times New Roman"/>
          <w:sz w:val="24"/>
          <w:szCs w:val="24"/>
        </w:rPr>
        <w:fldChar w:fldCharType="end"/>
      </w:r>
      <w:commentRangeEnd w:id="23"/>
      <w:r w:rsidR="004D64EB">
        <w:rPr>
          <w:rStyle w:val="CommentReference"/>
        </w:rPr>
        <w:commentReference w:id="23"/>
      </w:r>
      <w:r w:rsidRPr="000806F8">
        <w:rPr>
          <w:rFonts w:ascii="Times New Roman" w:hAnsi="Times New Roman" w:cs="Times New Roman"/>
          <w:sz w:val="24"/>
          <w:szCs w:val="24"/>
        </w:rPr>
        <w:t>, including writers, erasers, and readers, were used as queries to perform BLASTP against the soybean genomic sequences in the plant genomics resource database</w:t>
      </w:r>
      <w:ins w:id="24" w:author="Joy Prokash Debnath" w:date="2024-12-29T17:44:00Z" w16du:dateUtc="2024-12-29T11:44:00Z">
        <w:r w:rsidR="004D64EB">
          <w:rPr>
            <w:rFonts w:ascii="Times New Roman" w:hAnsi="Times New Roman" w:cs="Times New Roman"/>
            <w:sz w:val="24"/>
            <w:szCs w:val="24"/>
          </w:rPr>
          <w:t>,</w:t>
        </w:r>
      </w:ins>
      <w:r w:rsidRPr="000806F8">
        <w:rPr>
          <w:rFonts w:ascii="Times New Roman" w:hAnsi="Times New Roman" w:cs="Times New Roman"/>
          <w:sz w:val="24"/>
          <w:szCs w:val="24"/>
        </w:rPr>
        <w:t xml:space="preserve"> </w:t>
      </w:r>
      <w:commentRangeStart w:id="25"/>
      <w:proofErr w:type="spellStart"/>
      <w:r w:rsidRPr="000806F8">
        <w:rPr>
          <w:rFonts w:ascii="Times New Roman" w:hAnsi="Times New Roman" w:cs="Times New Roman"/>
          <w:sz w:val="24"/>
          <w:szCs w:val="24"/>
        </w:rPr>
        <w:t>phytozome</w:t>
      </w:r>
      <w:commentRangeEnd w:id="25"/>
      <w:proofErr w:type="spellEnd"/>
      <w:r w:rsidR="004D64EB">
        <w:rPr>
          <w:rStyle w:val="CommentReference"/>
        </w:rPr>
        <w:commentReference w:id="25"/>
      </w:r>
      <w:r w:rsidR="009C6447">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{"citationItems":[{"id":"ITEM-1","itemData":{"DOI":"10.1093/nar/gkr944","ISSN":"03051048","PMID":"22110026","abstract":"The number of sequenced plant genomes and associated genomic resources is growing rapidly with the advent of both an increased focus on plant genomics from funding agencies, and the application of inexpensive next generation sequencing. To interact with this increasing body of data, we have developed Phytozome (http://www.phytozome.net), a comparative hub for plant genome and gene family data and analysis. Phytozome provides a view of the evolutionary history of every plant gene at the level of sequence, gene structure, gene family and genome organization, while at the same time providing access to the sequences and functional annotations of a growing number (currently 25) of complete plant genomes, including all the land plants and selected algae sequenced at the Joint Genome Institute, as well as selected species sequenced elsewhere. Through a comprehensive plant genome database and web portal, these data and analyses are available to the broader plant science research community, providing powerful comparative genomics tools that help to link model systems with other plants of economic and ecological importance.","author":[{"dropping-particle":"","family":"Goodstein","given":"David M.","non-dropping-particle":"","parse-names":false,"suffix":""},{"dropping-particle":"","family":"Shu","given":"Shengqiang","non-dropping-particle":"","parse-names":false,"suffix":""},{"dropping-particle":"","family":"Howson","given":"Russell","non-dropping-particle":"","parse-names":false,"suffix":""},{"dropping-particle":"","family":"Neupane","given":"Rochak","non-dropping-particle":"","parse-names":false,"suffix":""},{"dropping-particle":"","family":"Hayes","given":"Richard D.","non-dropping-particle":"","parse-names":false,"suffix":""},{"dropping-particle":"","family":"Fazo","given":"Joni","non-dropping-particle":"","parse-names":false,"suffix":""},{"dropping-particle":"","family":"Mitros","given":"Therese","non-dropping-particle":"","parse-names":false,"suffix":""},{"dropping-particle":"","family":"Dirks","given":"William","non-dropping-particle":"","parse-names":false,"suffix":""},{"dropping-particle":"","family":"Hellsten","given":"Uffe","non-dropping-particle":"","parse-names":false,"suffix":""},{"dropping-particle":"","family":"Putnam","given":"Nicholas","non-dropping-particle":"","parse-names":false,"suffix":""},{"dropping-particle":"","family":"Rokhsar","given":"Daniel S.","non-dropping-particle":"","parse-names":false,"suffix":""}],"container-title":"Nucleic Acids Research","id":"ITEM-1","issue":"D1","issued":{"date-parts":[["2012"]]},"page":"1178-1186","title":"Phytozome: A comparative platform for green plant genomics","type":"article-journal","volume":"40"},"uris":["http://www.mendeley.com/documents/?uuid=773e48e2-7c27-4cc6-a19b-4c46d01ec6c3"]}],"mendeley":{"formattedCitation":"[39]","plainTextFormattedCitation":"[39]","previouslyFormattedCitation":"[39]"},"properties":{"noteIndex":0},"schema":"https://github.com/citation-style-language/schema/raw/master/csl-citation.json"}</w:instrText>
      </w:r>
      <w:r w:rsidR="009C6447">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[39]</w:t>
      </w:r>
      <w:r w:rsidR="009C6447">
        <w:rPr>
          <w:rFonts w:ascii="Times New Roman" w:hAnsi="Times New Roman" w:cs="Times New Roman"/>
          <w:sz w:val="24"/>
          <w:szCs w:val="24"/>
        </w:rPr>
        <w:fldChar w:fldCharType="end"/>
      </w:r>
      <w:r w:rsidRPr="000806F8">
        <w:rPr>
          <w:rFonts w:ascii="Times New Roman" w:hAnsi="Times New Roman" w:cs="Times New Roman"/>
          <w:sz w:val="24"/>
          <w:szCs w:val="24"/>
        </w:rPr>
        <w:t>. Putative genes and corresponding protein sequences were retrieved from the same database and the presence of conserved domains was confirmed by NCBI Conserved Domain</w:t>
      </w:r>
      <w:r w:rsidR="009317BB" w:rsidRPr="009317BB">
        <w:rPr>
          <w:rFonts w:ascii="Times New Roman" w:hAnsi="Times New Roman" w:cs="Times New Roman"/>
          <w:sz w:val="24"/>
          <w:szCs w:val="24"/>
        </w:rPr>
        <w:t>(</w:t>
      </w:r>
      <w:hyperlink r:id="rId12" w:history="1">
        <w:r w:rsidR="009317BB" w:rsidRPr="008D6D4B">
          <w:rPr>
            <w:rStyle w:val="Hyperlink"/>
            <w:rFonts w:ascii="Times New Roman" w:hAnsi="Times New Roman" w:cs="Times New Roman"/>
            <w:sz w:val="24"/>
            <w:szCs w:val="24"/>
          </w:rPr>
          <w:t>https://www.ncbi.nlm.nih.gov/Structure/cdd/wrpsb.cgi</w:t>
        </w:r>
      </w:hyperlink>
      <w:r w:rsidR="009317BB" w:rsidRPr="009317BB">
        <w:rPr>
          <w:rFonts w:ascii="Times New Roman" w:hAnsi="Times New Roman" w:cs="Times New Roman"/>
          <w:sz w:val="24"/>
          <w:szCs w:val="24"/>
        </w:rPr>
        <w:t>)</w:t>
      </w:r>
      <w:r w:rsidR="009317BB">
        <w:rPr>
          <w:rFonts w:ascii="Times New Roman" w:hAnsi="Times New Roman" w:cs="Times New Roman"/>
          <w:sz w:val="24"/>
          <w:szCs w:val="24"/>
        </w:rPr>
        <w:t xml:space="preserve"> </w:t>
      </w:r>
      <w:r w:rsidRPr="000806F8">
        <w:rPr>
          <w:rFonts w:ascii="Times New Roman" w:hAnsi="Times New Roman" w:cs="Times New Roman"/>
          <w:sz w:val="24"/>
          <w:szCs w:val="24"/>
        </w:rPr>
        <w:t xml:space="preserve">and </w:t>
      </w:r>
      <w:proofErr w:type="spellStart"/>
      <w:r w:rsidRPr="000806F8">
        <w:rPr>
          <w:rFonts w:ascii="Times New Roman" w:hAnsi="Times New Roman" w:cs="Times New Roman"/>
          <w:sz w:val="24"/>
          <w:szCs w:val="24"/>
        </w:rPr>
        <w:t>Pfam</w:t>
      </w:r>
      <w:proofErr w:type="spellEnd"/>
      <w:r w:rsidR="009317BB">
        <w:rPr>
          <w:rFonts w:ascii="Times New Roman" w:hAnsi="Times New Roman" w:cs="Times New Roman"/>
          <w:sz w:val="24"/>
          <w:szCs w:val="24"/>
        </w:rPr>
        <w:t xml:space="preserve"> </w:t>
      </w:r>
      <w:r w:rsidR="009317BB" w:rsidRPr="009317BB">
        <w:rPr>
          <w:rFonts w:ascii="Times New Roman" w:hAnsi="Times New Roman" w:cs="Times New Roman"/>
          <w:sz w:val="24"/>
          <w:szCs w:val="24"/>
        </w:rPr>
        <w:t>(</w:t>
      </w:r>
      <w:hyperlink r:id="rId13" w:history="1">
        <w:r w:rsidR="009317BB" w:rsidRPr="008D6D4B">
          <w:rPr>
            <w:rStyle w:val="Hyperlink"/>
            <w:rFonts w:ascii="Times New Roman" w:hAnsi="Times New Roman" w:cs="Times New Roman"/>
            <w:sz w:val="24"/>
            <w:szCs w:val="24"/>
          </w:rPr>
          <w:t>http://pfam.xfam.org/</w:t>
        </w:r>
      </w:hyperlink>
      <w:r w:rsidR="009317BB" w:rsidRPr="009317BB">
        <w:rPr>
          <w:rFonts w:ascii="Times New Roman" w:hAnsi="Times New Roman" w:cs="Times New Roman"/>
          <w:sz w:val="24"/>
          <w:szCs w:val="24"/>
        </w:rPr>
        <w:t>)</w:t>
      </w:r>
      <w:r w:rsidR="009317BB">
        <w:rPr>
          <w:rFonts w:ascii="Times New Roman" w:hAnsi="Times New Roman" w:cs="Times New Roman"/>
          <w:sz w:val="24"/>
          <w:szCs w:val="24"/>
        </w:rPr>
        <w:t>.</w:t>
      </w:r>
      <w:r w:rsidR="001504A1">
        <w:rPr>
          <w:rFonts w:ascii="Times New Roman" w:hAnsi="Times New Roman" w:cs="Times New Roman"/>
          <w:sz w:val="24"/>
          <w:szCs w:val="24"/>
        </w:rPr>
        <w:t xml:space="preserve"> </w:t>
      </w:r>
      <w:r w:rsidRPr="000806F8">
        <w:rPr>
          <w:rFonts w:ascii="Times New Roman" w:hAnsi="Times New Roman" w:cs="Times New Roman"/>
          <w:sz w:val="24"/>
          <w:szCs w:val="24"/>
        </w:rPr>
        <w:t xml:space="preserve">The identity of the “writer” family was confirmed by the presence of the MT-A70 domain (PF05063), </w:t>
      </w:r>
      <w:proofErr w:type="spellStart"/>
      <w:r w:rsidRPr="000806F8">
        <w:rPr>
          <w:rFonts w:ascii="Times New Roman" w:hAnsi="Times New Roman" w:cs="Times New Roman"/>
          <w:sz w:val="24"/>
          <w:szCs w:val="24"/>
        </w:rPr>
        <w:t>Wtap</w:t>
      </w:r>
      <w:proofErr w:type="spellEnd"/>
      <w:r w:rsidRPr="000806F8">
        <w:rPr>
          <w:rFonts w:ascii="Times New Roman" w:hAnsi="Times New Roman" w:cs="Times New Roman"/>
          <w:sz w:val="24"/>
          <w:szCs w:val="24"/>
        </w:rPr>
        <w:t xml:space="preserve"> domain (PF17098), and Vir-N domain (PF15912). The presence of 2-OG Fe (II) oxygenase superfamily (PF13532) and YTH domain (PF04146) confirmed the identity of the “eraser” and “reader” families, respectively. Candidates without the m6A conserved and typical domains were not further considered. The prefix “GM” for glycine max</w:t>
      </w:r>
      <w:ins w:id="26" w:author="Joy Prokash Debnath" w:date="2024-12-29T17:45:00Z" w16du:dateUtc="2024-12-29T11:45:00Z">
        <w:r w:rsidR="004D64EB">
          <w:rPr>
            <w:rFonts w:ascii="Times New Roman" w:hAnsi="Times New Roman" w:cs="Times New Roman"/>
            <w:sz w:val="24"/>
            <w:szCs w:val="24"/>
          </w:rPr>
          <w:t xml:space="preserve"> </w:t>
        </w:r>
      </w:ins>
      <w:r w:rsidRPr="000806F8">
        <w:rPr>
          <w:rFonts w:ascii="Times New Roman" w:hAnsi="Times New Roman" w:cs="Times New Roman"/>
          <w:sz w:val="24"/>
          <w:szCs w:val="24"/>
        </w:rPr>
        <w:t xml:space="preserve">(soybean) was added to all members followed by subclass IDs (MT, FIP37, VIRILIZER, ECT, CPSF, and ALKBH). Chromosomal location, strand position, CDS coordinate (5’ to 3’), gene length, CDS length and protein length were retrieved from the </w:t>
      </w:r>
      <w:proofErr w:type="spellStart"/>
      <w:r w:rsidRPr="000806F8">
        <w:rPr>
          <w:rFonts w:ascii="Times New Roman" w:hAnsi="Times New Roman" w:cs="Times New Roman"/>
          <w:sz w:val="24"/>
          <w:szCs w:val="24"/>
        </w:rPr>
        <w:t>Phytozome</w:t>
      </w:r>
      <w:proofErr w:type="spellEnd"/>
      <w:r w:rsidRPr="000806F8">
        <w:rPr>
          <w:rFonts w:ascii="Times New Roman" w:hAnsi="Times New Roman" w:cs="Times New Roman"/>
          <w:sz w:val="24"/>
          <w:szCs w:val="24"/>
        </w:rPr>
        <w:t xml:space="preserve"> database</w:t>
      </w:r>
      <w:r w:rsidR="001504A1">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{"citationItems":[{"id":"ITEM-1","itemData":{"DOI":"10.1093/nar/gkr944","ISSN":"03051048","PMID":"22110026","abstract":"The number of sequenced plant genomes and associated genomic resources is growing rapidly with the advent of both an increased focus on plant genomics from funding agencies, and the application of inexpensive next generation sequencing. To interact with this increasing body of data, we have developed Phytozome (http://www.phytozome.net), a comparative hub for plant genome and gene family data and analysis. Phytozome provides a view of the evolutionary history of every plant gene at the level of sequence, gene structure, gene family and genome organization, while at the same time providing access to the sequences and functional annotations of a growing number (currently 25) of complete plant genomes, including all the land plants and selected algae sequenced at the Joint Genome Institute, as well as selected species sequenced elsewhere. Through a comprehensive plant genome database and web portal, these data and analyses are available to the broader plant science research community, providing powerful comparative genomics tools that help to link model systems with other plants of economic and ecological importance.","author":[{"dropping-particle":"","family":"Goodstein","given":"David M.","non-dropping-particle":"","parse-names":false,"suffix":""},{"dropping-particle":"","family":"Shu","given":"Shengqiang","non-dropping-particle":"","parse-names":false,"suffix":""},{"dropping-particle":"","family":"Howson","given":"Russell","non-dropping-particle":"","parse-names":false,"suffix":""},{"dropping-particle":"","family":"Neupane","given":"Rochak","non-dropping-particle":"","parse-names":false,"suffix":""},{"dropping-particle":"","family":"Hayes","given":"Richard D.","non-dropping-particle":"","parse-names":false,"suffix":""},{"dropping-particle":"","family":"Fazo","given":"Joni","non-dropping-particle":"","parse-names":false,"suffix":""},{"dropping-particle":"","family":"Mitros","given":"Therese","non-dropping-particle":"","parse-names":false,"suffix":""},{"dropping-particle":"","family":"Dirks","given":"William","non-dropping-particle":"","parse-names":false,"suffix":""},{"dropping-particle":"","family":"Hellsten","given":"Uffe","non-dropping-particle":"","parse-names":false,"suffix":""},{"dropping-particle":"","family":"Putnam","given":"Nicholas","non-dropping-particle":"","parse-names":false,"suffix":""},{"dropping-particle":"","family":"Rokhsar","given":"Daniel S.","non-dropping-particle":"","parse-names":false,"suffix":""}],"container-title":"Nucleic Acids Research","id":"ITEM-1","issue":"D1","issued":{"date-parts":[["2012"]]},"page":"1178-1186","title":"Phytozome: A comparative platform for green plant genomics","type":"article-journal","volume":"40"},"uris":["http://www.mendeley.com/documents/?uuid=773e48e2-7c27-4cc6-a19b-4c46d01ec6c3"]}],"mendeley":{"formattedCitation":"[39]","plainTextFormattedCitation":"[39]","previouslyFormattedCitation":"[39]"},"properties":{"noteIndex":0},"schema":"https://github.com/citation-style-language/schema/raw/master/csl-citation.json"}</w:instrText>
      </w:r>
      <w:r w:rsidR="001504A1">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[39]</w:t>
      </w:r>
      <w:r w:rsidR="001504A1">
        <w:rPr>
          <w:rFonts w:ascii="Times New Roman" w:hAnsi="Times New Roman" w:cs="Times New Roman"/>
          <w:sz w:val="24"/>
          <w:szCs w:val="24"/>
        </w:rPr>
        <w:fldChar w:fldCharType="end"/>
      </w:r>
      <w:r w:rsidRPr="000806F8">
        <w:rPr>
          <w:rFonts w:ascii="Times New Roman" w:hAnsi="Times New Roman" w:cs="Times New Roman"/>
          <w:sz w:val="24"/>
          <w:szCs w:val="24"/>
        </w:rPr>
        <w:t xml:space="preserve">. Furthermore, the Physicochemical properties of the identified proteins such as (molecular weight, and theoretical isoelectric point) were calculated using the </w:t>
      </w:r>
      <w:proofErr w:type="spellStart"/>
      <w:r w:rsidRPr="000806F8">
        <w:rPr>
          <w:rFonts w:ascii="Times New Roman" w:hAnsi="Times New Roman" w:cs="Times New Roman"/>
          <w:sz w:val="24"/>
          <w:szCs w:val="24"/>
        </w:rPr>
        <w:t>ExPASy-ProtParam</w:t>
      </w:r>
      <w:proofErr w:type="spellEnd"/>
      <w:r w:rsidRPr="000806F8">
        <w:rPr>
          <w:rFonts w:ascii="Times New Roman" w:hAnsi="Times New Roman" w:cs="Times New Roman"/>
          <w:sz w:val="24"/>
          <w:szCs w:val="24"/>
        </w:rPr>
        <w:t xml:space="preserve"> tool</w:t>
      </w:r>
      <w:ins w:id="27" w:author="Joy Prokash Debnath" w:date="2024-12-29T17:45:00Z" w16du:dateUtc="2024-12-29T11:45:00Z">
        <w:r w:rsidR="004D64EB">
          <w:rPr>
            <w:rFonts w:ascii="Times New Roman" w:hAnsi="Times New Roman" w:cs="Times New Roman"/>
            <w:sz w:val="24"/>
            <w:szCs w:val="24"/>
          </w:rPr>
          <w:t xml:space="preserve"> </w:t>
        </w:r>
      </w:ins>
      <w:r w:rsidR="006C28CC">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{"citationItems":[{"id":"ITEM-1","itemData":{"DOI":"10.1385/1-59259-584-7:531","ISBN":"978-1-59259-584-6","abstract":"Protein identification and analysis software performs a central role in the investigation of proteins from two-dimensional (2-D) gels. For protein identification, the user matches certain empirically gained information against a protein database to define a protein as already known or as novel. For protein analysis, information in protein databases can be used to predict certain properties about a protein, which can be useful for its empirical investigation. The two processes are thus complementary. Although there are numerable programs available for the above-mentioned applications, we have developed a set of original tools with a few main goals in mind. Specifically, these are:1.To utilize the extensive annotation available in the SWISS-PROT database (1) wherever possible.2.To have tools specifically, but not exclusively, applicable to proteins prepared by 2-D gel electrophoresis.3.To have all tools available on the World Wide Web and freely available to the scientific community.","author":[{"dropping-particle":"","family":"Wilkins","given":"Marc R","non-dropping-particle":"","parse-names":false,"suffix":""},{"dropping-particle":"","family":"Gasteiger","given":"Elisabeth","non-dropping-particle":"","parse-names":false,"suffix":""},{"dropping-particle":"","family":"Bairoch","given":"Amos","non-dropping-particle":"","parse-names":false,"suffix":""},{"dropping-particle":"","family":"Sanchez","given":"Jean-Charles","non-dropping-particle":"","parse-names":false,"suffix":""},{"dropping-particle":"","family":"Williams","given":"Keith L","non-dropping-particle":"","parse-names":false,"suffix":""},{"dropping-particle":"","family":"Appel","given":"Ron D","non-dropping-particle":"","parse-names":false,"suffix":""},{"dropping-particle":"","family":"Hochstrasser","given":"Denis F","non-dropping-particle":"","parse-names":false,"suffix":""}],"editor":[{"dropping-particle":"","family":"Link","given":"Andrew J","non-dropping-particle":"","parse-names":false,"suffix":""}],"id":"ITEM-1","issued":{"date-parts":[["1999"]]},"page":"531-552","publisher":"Humana Press","publisher-place":"Totowa, NJ","title":"Protein Identification and Analysis Tools in the ExPASy Server BT  - 2-D Proteome Analysis Protocols","type":"chapter"},"uris":["http://www.mendeley.com/documents/?uuid=9105b16a-5de4-49f1-83c5-9b3aa4e5d0f2"]}],"mendeley":{"formattedCitation":"[40]","plainTextFormattedCitation":"[40]","previouslyFormattedCitation":"[40]"},"properties":{"noteIndex":0},"schema":"https://github.com/citation-style-language/schema/raw/master/csl-citation.json"}</w:instrText>
      </w:r>
      <w:r w:rsidR="006C28CC">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[40]</w:t>
      </w:r>
      <w:r w:rsidR="006C28CC">
        <w:rPr>
          <w:rFonts w:ascii="Times New Roman" w:hAnsi="Times New Roman" w:cs="Times New Roman"/>
          <w:sz w:val="24"/>
          <w:szCs w:val="24"/>
        </w:rPr>
        <w:fldChar w:fldCharType="end"/>
      </w:r>
      <w:r w:rsidR="006C28CC">
        <w:rPr>
          <w:rFonts w:ascii="Times New Roman" w:hAnsi="Times New Roman" w:cs="Times New Roman"/>
          <w:sz w:val="24"/>
          <w:szCs w:val="24"/>
        </w:rPr>
        <w:t xml:space="preserve">. </w:t>
      </w:r>
      <w:r w:rsidRPr="000806F8">
        <w:rPr>
          <w:rFonts w:ascii="Times New Roman" w:hAnsi="Times New Roman" w:cs="Times New Roman"/>
          <w:sz w:val="24"/>
          <w:szCs w:val="24"/>
        </w:rPr>
        <w:t>Subcellular localization of proteins was predicted with B</w:t>
      </w:r>
      <w:r w:rsidR="00AA562A">
        <w:rPr>
          <w:rFonts w:ascii="Times New Roman" w:hAnsi="Times New Roman" w:cs="Times New Roman"/>
          <w:sz w:val="24"/>
          <w:szCs w:val="24"/>
        </w:rPr>
        <w:t xml:space="preserve">USCA </w:t>
      </w:r>
      <w:r w:rsidR="00AA56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{"citationItems":[{"id":"ITEM-1","itemData":{"DOI":"10.1093/nar/gky320","ISSN":"13624962","PMID":"29718411","abstract":"Here, we present BUSCA (http://busca.biocomp. unibo.it), a novel web server that integrates different computational tools for predicting protein subcellular localization. BUSCA combines methods for identifying signal and transit peptides (DeepSig and TPpred3), GPI-anchors (PredGPI) and transmembrane domains (ENSEMBLE3.0 and BetAware) with tools for discriminating subcellular localization of both globular and membrane proteins (BaCelLo, MemLoci and SChloro). Outcomes from the different tools are processed and integrated for annotating subcellular localization of both eukaryotic and bacterial protein sequences. We benchmark BUSCA against protein targets derived from recent CAFA experiments and other specific data sets, reporting performance at the state-of-the-art. BUSCA scores better than all other evaluated methods on 2732 targets from CAFA2, with a F1 value equal to 0.49 and among the best methods when predicting targets from CAFA3. We propose BUSCA as an integrated and accurate resource for the annotation of protein subcellular localization.","author":[{"dropping-particle":"","family":"Savojardo","given":"Castrense","non-dropping-particle":"","parse-names":false,"suffix":""},{"dropping-particle":"","family":"Martelli","given":"Pier Luigi","non-dropping-particle":"","parse-names":false,"suffix":""},{"dropping-particle":"","family":"Fariselli","given":"Piero","non-dropping-particle":"","parse-names":false,"suffix":""},{"dropping-particle":"","family":"Profiti","given":"Giuseppe","non-dropping-particle":"","parse-names":false,"suffix":""},{"dropping-particle":"","family":"Casadio","given":"Rita","non-dropping-particle":"","parse-names":false,"suffix":""}],"container-title":"Nucleic Acids Research","id":"ITEM-1","issue":"W1","issued":{"date-parts":[["2018"]]},"page":"W459-W466","publisher":"Oxford University Press","title":"BUSCA: An integrative web server to predict subcellular localization of proteins","type":"article-journal","volume":"46"},"uris":["http://www.mendeley.com/documents/?uuid=1c7ae092-de0c-4256-a02b-6fd503eedb3d"]}],"mendeley":{"formattedCitation":"[41]","plainTextFormattedCitation":"[41]","previouslyFormattedCitation":"[41]"},"properties":{"noteIndex":0},"schema":"https://github.com/citation-style-language/schema/raw/master/csl-citation.json"}</w:instrText>
      </w:r>
      <w:r w:rsidR="00AA56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[41]</w:t>
      </w:r>
      <w:r w:rsidR="00AA562A">
        <w:rPr>
          <w:rFonts w:ascii="Times New Roman" w:hAnsi="Times New Roman" w:cs="Times New Roman"/>
          <w:sz w:val="24"/>
          <w:szCs w:val="24"/>
        </w:rPr>
        <w:fldChar w:fldCharType="end"/>
      </w:r>
      <w:r w:rsidRPr="000806F8">
        <w:rPr>
          <w:rFonts w:ascii="Times New Roman" w:hAnsi="Times New Roman" w:cs="Times New Roman"/>
          <w:sz w:val="24"/>
          <w:szCs w:val="24"/>
        </w:rPr>
        <w:t>.</w:t>
      </w:r>
    </w:p>
    <w:p w14:paraId="1B208AED" w14:textId="128B3586" w:rsidR="000806F8" w:rsidRPr="000806F8"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b/>
          <w:bCs/>
          <w:sz w:val="24"/>
          <w:szCs w:val="24"/>
        </w:rPr>
        <w:t>2.2. Chromosomal localization</w:t>
      </w:r>
      <w:r w:rsidR="00595BA0">
        <w:rPr>
          <w:rFonts w:ascii="Times New Roman" w:hAnsi="Times New Roman" w:cs="Times New Roman"/>
          <w:b/>
          <w:bCs/>
          <w:sz w:val="24"/>
          <w:szCs w:val="24"/>
        </w:rPr>
        <w:t xml:space="preserve"> and gene duplication</w:t>
      </w:r>
      <w:r w:rsidR="006E75C5">
        <w:rPr>
          <w:rFonts w:ascii="Times New Roman" w:hAnsi="Times New Roman" w:cs="Times New Roman"/>
          <w:b/>
          <w:bCs/>
          <w:sz w:val="24"/>
          <w:szCs w:val="24"/>
        </w:rPr>
        <w:t xml:space="preserve"> events</w:t>
      </w:r>
    </w:p>
    <w:p w14:paraId="3EF4A96D" w14:textId="4318E4DD" w:rsidR="00174BB3" w:rsidRPr="000806F8" w:rsidRDefault="000806F8" w:rsidP="00774A12">
      <w:pPr>
        <w:spacing w:line="360" w:lineRule="auto"/>
        <w:jc w:val="both"/>
        <w:rPr>
          <w:rFonts w:ascii="Times New Roman" w:hAnsi="Times New Roman" w:cs="Times New Roman"/>
          <w:sz w:val="24"/>
          <w:szCs w:val="24"/>
        </w:rPr>
      </w:pPr>
      <w:r w:rsidRPr="000806F8">
        <w:rPr>
          <w:rFonts w:ascii="Times New Roman" w:hAnsi="Times New Roman" w:cs="Times New Roman"/>
          <w:sz w:val="24"/>
          <w:szCs w:val="24"/>
        </w:rPr>
        <w:lastRenderedPageBreak/>
        <w:t xml:space="preserve">The </w:t>
      </w:r>
      <w:commentRangeStart w:id="28"/>
      <w:r w:rsidRPr="000806F8">
        <w:rPr>
          <w:rFonts w:ascii="Times New Roman" w:hAnsi="Times New Roman" w:cs="Times New Roman"/>
          <w:sz w:val="24"/>
          <w:szCs w:val="24"/>
        </w:rPr>
        <w:t>GFF</w:t>
      </w:r>
      <w:commentRangeEnd w:id="28"/>
      <w:r w:rsidR="004D64EB">
        <w:rPr>
          <w:rStyle w:val="CommentReference"/>
        </w:rPr>
        <w:commentReference w:id="28"/>
      </w:r>
      <w:r w:rsidRPr="000806F8">
        <w:rPr>
          <w:rFonts w:ascii="Times New Roman" w:hAnsi="Times New Roman" w:cs="Times New Roman"/>
          <w:sz w:val="24"/>
          <w:szCs w:val="24"/>
        </w:rPr>
        <w:t xml:space="preserve"> file of soybean was retrieved from </w:t>
      </w:r>
      <w:r w:rsidR="00F908D5">
        <w:rPr>
          <w:rFonts w:ascii="Times New Roman" w:hAnsi="Times New Roman" w:cs="Times New Roman"/>
          <w:sz w:val="24"/>
          <w:szCs w:val="24"/>
        </w:rPr>
        <w:t xml:space="preserve">the </w:t>
      </w:r>
      <w:commentRangeStart w:id="29"/>
      <w:proofErr w:type="spellStart"/>
      <w:r w:rsidRPr="000806F8">
        <w:rPr>
          <w:rFonts w:ascii="Times New Roman" w:hAnsi="Times New Roman" w:cs="Times New Roman"/>
          <w:sz w:val="24"/>
          <w:szCs w:val="24"/>
        </w:rPr>
        <w:t>phytozome</w:t>
      </w:r>
      <w:proofErr w:type="spellEnd"/>
      <w:r w:rsidRPr="000806F8">
        <w:rPr>
          <w:rFonts w:ascii="Times New Roman" w:hAnsi="Times New Roman" w:cs="Times New Roman"/>
          <w:sz w:val="24"/>
          <w:szCs w:val="24"/>
        </w:rPr>
        <w:t xml:space="preserve"> </w:t>
      </w:r>
      <w:commentRangeEnd w:id="29"/>
      <w:r w:rsidR="004D64EB">
        <w:rPr>
          <w:rStyle w:val="CommentReference"/>
        </w:rPr>
        <w:commentReference w:id="29"/>
      </w:r>
      <w:r w:rsidRPr="000806F8">
        <w:rPr>
          <w:rFonts w:ascii="Times New Roman" w:hAnsi="Times New Roman" w:cs="Times New Roman"/>
          <w:sz w:val="24"/>
          <w:szCs w:val="24"/>
        </w:rPr>
        <w:t>database</w:t>
      </w:r>
      <w:ins w:id="30" w:author="Joy Prokash Debnath" w:date="2024-12-29T17:47:00Z" w16du:dateUtc="2024-12-29T11:47:00Z">
        <w:r w:rsidR="004D64EB">
          <w:rPr>
            <w:rFonts w:ascii="Times New Roman" w:hAnsi="Times New Roman" w:cs="Times New Roman"/>
            <w:sz w:val="24"/>
            <w:szCs w:val="24"/>
          </w:rPr>
          <w:t xml:space="preserve"> </w:t>
        </w:r>
      </w:ins>
      <w:commentRangeStart w:id="31"/>
      <w:r w:rsidR="00AA56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{"citationItems":[{"id":"ITEM-1","itemData":{"DOI":"10.1093/nar/gkr944","ISSN":"03051048","PMID":"22110026","abstract":"The number of sequenced plant genomes and associated genomic resources is growing rapidly with the advent of both an increased focus on plant genomics from funding agencies, and the application of inexpensive next generation sequencing. To interact with this increasing body of data, we have developed Phytozome (http://www.phytozome.net), a comparative hub for plant genome and gene family data and analysis. Phytozome provides a view of the evolutionary history of every plant gene at the level of sequence, gene structure, gene family and genome organization, while at the same time providing access to the sequences and functional annotations of a growing number (currently 25) of complete plant genomes, including all the land plants and selected algae sequenced at the Joint Genome Institute, as well as selected species sequenced elsewhere. Through a comprehensive plant genome database and web portal, these data and analyses are available to the broader plant science research community, providing powerful comparative genomics tools that help to link model systems with other plants of economic and ecological importance.","author":[{"dropping-particle":"","family":"Goodstein","given":"David M.","non-dropping-particle":"","parse-names":false,"suffix":""},{"dropping-particle":"","family":"Shu","given":"Shengqiang","non-dropping-particle":"","parse-names":false,"suffix":""},{"dropping-particle":"","family":"Howson","given":"Russell","non-dropping-particle":"","parse-names":false,"suffix":""},{"dropping-particle":"","family":"Neupane","given":"Rochak","non-dropping-particle":"","parse-names":false,"suffix":""},{"dropping-particle":"","family":"Hayes","given":"Richard D.","non-dropping-particle":"","parse-names":false,"suffix":""},{"dropping-particle":"","family":"Fazo","given":"Joni","non-dropping-particle":"","parse-names":false,"suffix":""},{"dropping-particle":"","family":"Mitros","given":"Therese","non-dropping-particle":"","parse-names":false,"suffix":""},{"dropping-particle":"","family":"Dirks","given":"William","non-dropping-particle":"","parse-names":false,"suffix":""},{"dropping-particle":"","family":"Hellsten","given":"Uffe","non-dropping-particle":"","parse-names":false,"suffix":""},{"dropping-particle":"","family":"Putnam","given":"Nicholas","non-dropping-particle":"","parse-names":false,"suffix":""},{"dropping-particle":"","family":"Rokhsar","given":"Daniel S.","non-dropping-particle":"","parse-names":false,"suffix":""}],"container-title":"Nucleic Acids Research","id":"ITEM-1","issue":"D1","issued":{"date-parts":[["2012"]]},"page":"1178-1186","title":"Phytozome: A comparative platform for green plant genomics","type":"article-journal","volume":"40"},"uris":["http://www.mendeley.com/documents/?uuid=773e48e2-7c27-4cc6-a19b-4c46d01ec6c3"]}],"mendeley":{"formattedCitation":"[39]","plainTextFormattedCitation":"[39]","previouslyFormattedCitation":"[39]"},"properties":{"noteIndex":0},"schema":"https://github.com/citation-style-language/schema/raw/master/csl-citation.json"}</w:instrText>
      </w:r>
      <w:r w:rsidR="00AA56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[39]</w:t>
      </w:r>
      <w:r w:rsidR="00AA562A">
        <w:rPr>
          <w:rFonts w:ascii="Times New Roman" w:hAnsi="Times New Roman" w:cs="Times New Roman"/>
          <w:sz w:val="24"/>
          <w:szCs w:val="24"/>
        </w:rPr>
        <w:fldChar w:fldCharType="end"/>
      </w:r>
      <w:commentRangeEnd w:id="31"/>
      <w:r w:rsidR="004D64EB">
        <w:rPr>
          <w:rStyle w:val="CommentReference"/>
        </w:rPr>
        <w:commentReference w:id="31"/>
      </w:r>
      <w:r w:rsidRPr="000806F8">
        <w:rPr>
          <w:rFonts w:ascii="Times New Roman" w:hAnsi="Times New Roman" w:cs="Times New Roman"/>
          <w:sz w:val="24"/>
          <w:szCs w:val="24"/>
        </w:rPr>
        <w:t xml:space="preserve">. Chromosomal locations were visualized by </w:t>
      </w:r>
      <w:commentRangeStart w:id="32"/>
      <w:proofErr w:type="spellStart"/>
      <w:r w:rsidRPr="000806F8">
        <w:rPr>
          <w:rFonts w:ascii="Times New Roman" w:hAnsi="Times New Roman" w:cs="Times New Roman"/>
          <w:sz w:val="24"/>
          <w:szCs w:val="24"/>
        </w:rPr>
        <w:t>TBtool</w:t>
      </w:r>
      <w:proofErr w:type="spellEnd"/>
      <w:r w:rsidR="00AA56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{"citationItems":[{"id":"ITEM-1","itemData":{"DOI":"10.1016/j.molp.2020.06.009","ISSN":"17529867","PMID":"32585190","abstract":"TBtools, a stand-alone bioinformatics software with a user-friendly interface is presented in this study. The toolkit incorporates over 130 functions, which are designed to meet the increasing demand for big-data analyses, ranging from bulk sequence processing to interactive data visualization. Its robustness has been validated by tens of thousands of users, making it a handy and useful toolkit for biologists.","author":[{"dropping-particle":"","family":"Chen","given":"Chengjie","non-dropping-particle":"","parse-names":false,"suffix":""},{"dropping-particle":"","family":"Chen","given":"Hao","non-dropping-particle":"","parse-names":false,"suffix":""},{"dropping-particle":"","family":"Zhang","given":"Yi","non-dropping-particle":"","parse-names":false,"suffix":""},{"dropping-particle":"","family":"Thomas","given":"Hannah R.","non-dropping-particle":"","parse-names":false,"suffix":""},{"dropping-particle":"","family":"Frank","given":"Margaret H.","non-dropping-particle":"","parse-names":false,"suffix":""},{"dropping-particle":"","family":"He","given":"Yehua","non-dropping-particle":"","parse-names":false,"suffix":""},{"dropping-particle":"","family":"Xia","given":"Rui","non-dropping-particle":"","parse-names":false,"suffix":""}],"container-title":"Molecular Plant","id":"ITEM-1","issue":"8","issued":{"date-parts":[["2020"]]},"page":"1194-1202","publisher":"Elsevier Ltd","title":"TBtools: An Integrative Toolkit Developed for Interactive Analyses of Big Biological Data","type":"article-journal","volume":"13"},"uris":["http://www.mendeley.com/documents/?uuid=001027da-c9de-4714-a05e-60be04358f02"]}],"mendeley":{"formattedCitation":"[42]","plainTextFormattedCitation":"[42]","previouslyFormattedCitation":"[42]"},"properties":{"noteIndex":0},"schema":"https://github.com/citation-style-language/schema/raw/master/csl-citation.json"}</w:instrText>
      </w:r>
      <w:r w:rsidR="00AA56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[42]</w:t>
      </w:r>
      <w:r w:rsidR="00AA562A">
        <w:rPr>
          <w:rFonts w:ascii="Times New Roman" w:hAnsi="Times New Roman" w:cs="Times New Roman"/>
          <w:sz w:val="24"/>
          <w:szCs w:val="24"/>
        </w:rPr>
        <w:fldChar w:fldCharType="end"/>
      </w:r>
      <w:r w:rsidRPr="000806F8">
        <w:rPr>
          <w:rFonts w:ascii="Times New Roman" w:hAnsi="Times New Roman" w:cs="Times New Roman"/>
          <w:sz w:val="24"/>
          <w:szCs w:val="24"/>
        </w:rPr>
        <w:t>.</w:t>
      </w:r>
      <w:r w:rsidR="0023415B">
        <w:rPr>
          <w:rFonts w:ascii="Times New Roman" w:hAnsi="Times New Roman" w:cs="Times New Roman"/>
          <w:sz w:val="24"/>
          <w:szCs w:val="24"/>
        </w:rPr>
        <w:t xml:space="preserve"> </w:t>
      </w:r>
      <w:commentRangeEnd w:id="32"/>
      <w:r w:rsidR="004D64EB">
        <w:rPr>
          <w:rStyle w:val="CommentReference"/>
        </w:rPr>
        <w:commentReference w:id="32"/>
      </w:r>
      <w:r w:rsidR="00EC796E" w:rsidRPr="00EC796E">
        <w:rPr>
          <w:rFonts w:ascii="Times New Roman" w:hAnsi="Times New Roman" w:cs="Times New Roman"/>
          <w:sz w:val="24"/>
          <w:szCs w:val="24"/>
        </w:rPr>
        <w:t>Using the Plant Genome Duplication Database</w:t>
      </w:r>
      <w:r w:rsidR="00672747">
        <w:rPr>
          <w:rFonts w:ascii="Times New Roman" w:hAnsi="Times New Roman" w:cs="Times New Roman"/>
          <w:sz w:val="24"/>
          <w:szCs w:val="24"/>
        </w:rPr>
        <w:t xml:space="preserve"> </w:t>
      </w:r>
      <w:r w:rsidR="00672747" w:rsidRPr="00672747">
        <w:rPr>
          <w:rFonts w:ascii="Times New Roman" w:hAnsi="Times New Roman" w:cs="Times New Roman"/>
          <w:sz w:val="24"/>
          <w:szCs w:val="24"/>
        </w:rPr>
        <w:t xml:space="preserve">(PGDD, </w:t>
      </w:r>
      <w:hyperlink r:id="rId14" w:history="1">
        <w:r w:rsidR="00672747" w:rsidRPr="008D6D4B">
          <w:rPr>
            <w:rStyle w:val="Hyperlink"/>
            <w:rFonts w:ascii="Times New Roman" w:hAnsi="Times New Roman" w:cs="Times New Roman"/>
            <w:sz w:val="24"/>
            <w:szCs w:val="24"/>
          </w:rPr>
          <w:t>http://pdgd.njau.edu.cn:8080/</w:t>
        </w:r>
      </w:hyperlink>
      <w:r w:rsidR="00672747" w:rsidRPr="00672747">
        <w:rPr>
          <w:rFonts w:ascii="Times New Roman" w:hAnsi="Times New Roman" w:cs="Times New Roman"/>
          <w:sz w:val="24"/>
          <w:szCs w:val="24"/>
        </w:rPr>
        <w:t>)</w:t>
      </w:r>
      <w:r w:rsidR="00672747">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{"citationItems":[{"id":"ITEM-1","itemData":{"DOI":"10.1093/nar/gks1104","ISSN":"03051048","PMID":"23180799","abstract":"Genome duplication (GD) has permanently shaped the architecture and function of many higher eukaryotic genomes. The angiosperms (flowering plants) are outstanding models in which to elucidate consequences of GD for higher eukaryotes, owing to their propensity for chromosomal duplication or even triplication in a few cases. Duplicated genome structures often require both intra- and intergenome alignments to unravel their evolutionary history, also providing the means to deduce both obvious and otherwise-cryptic orthology, paralogy and other relationships among genes. The burgeoning sets of angiosperm genome sequences provide the foundation for a host of investigations into the functional and evolutionary consequences of gene and GD. To provide genome alignments from a single resource based on uniform standards that have been validated by empirical studies, we built the Plant Genome Duplication Database (PGDD; freely available at http://chibba.agtec.uga.edu/duplication/), a web service providing synteny information in terms of colinearity between chromosomes. At present, PGDD contains data for 26 plants including bryophytes and chlorophyta, as well as angiosperms with draft genome sequences. In addition to the inclusion of new genomes as they become available, we are preparing new functions to enhance PGDD. © The Author(s) 2012.","author":[{"dropping-particle":"","family":"Lee","given":"Tae Ho","non-dropping-particle":"","parse-names":false,"suffix":""},{"dropping-particle":"","family":"Tang","given":"Haibao","non-dropping-particle":"","parse-names":false,"suffix":""},{"dropping-particle":"","family":"Wang","given":"Xiyin","non-dropping-particle":"","parse-names":false,"suffix":""},{"dropping-particle":"","family":"Paterson","given":"Andrew H.","non-dropping-particle":"","parse-names":false,"suffix":""}],"container-title":"Nucleic Acids Research","id":"ITEM-1","issue":"D1","issued":{"date-parts":[["2013"]]},"page":"1152-1158","title":"PGDD: A database of gene and genome duplication in plants","type":"article-journal","volume":"41"},"uris":["http://www.mendeley.com/documents/?uuid=c381b362-22fa-4853-966a-f37cff7d606a"]}],"mendeley":{"formattedCitation":"[43]","plainTextFormattedCitation":"[43]","previouslyFormattedCitation":"[43]"},"properties":{"noteIndex":0},"schema":"https://github.com/citation-style-language/schema/raw/master/csl-citation.json"}</w:instrText>
      </w:r>
      <w:r w:rsidR="00672747">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[43]</w:t>
      </w:r>
      <w:r w:rsidR="00672747">
        <w:rPr>
          <w:rFonts w:ascii="Times New Roman" w:hAnsi="Times New Roman" w:cs="Times New Roman"/>
          <w:sz w:val="24"/>
          <w:szCs w:val="24"/>
        </w:rPr>
        <w:fldChar w:fldCharType="end"/>
      </w:r>
      <w:r w:rsidR="00EC796E" w:rsidRPr="00EC796E">
        <w:rPr>
          <w:rFonts w:ascii="Times New Roman" w:hAnsi="Times New Roman" w:cs="Times New Roman"/>
          <w:sz w:val="24"/>
          <w:szCs w:val="24"/>
        </w:rPr>
        <w:t xml:space="preserve">, paralogous genes were found by calculating the number of duplication events </w:t>
      </w:r>
      <w:r w:rsidR="006E75C5">
        <w:rPr>
          <w:rFonts w:ascii="Times New Roman" w:hAnsi="Times New Roman" w:cs="Times New Roman"/>
          <w:sz w:val="24"/>
          <w:szCs w:val="24"/>
        </w:rPr>
        <w:t>among</w:t>
      </w:r>
      <w:r w:rsidR="00EC796E" w:rsidRPr="00EC796E">
        <w:rPr>
          <w:rFonts w:ascii="Times New Roman" w:hAnsi="Times New Roman" w:cs="Times New Roman"/>
          <w:sz w:val="24"/>
          <w:szCs w:val="24"/>
        </w:rPr>
        <w:t xml:space="preserve"> soybean genes. </w:t>
      </w:r>
      <w:commentRangeStart w:id="33"/>
      <w:r w:rsidR="00EC796E" w:rsidRPr="00EC796E">
        <w:rPr>
          <w:rFonts w:ascii="Times New Roman" w:hAnsi="Times New Roman" w:cs="Times New Roman"/>
          <w:sz w:val="24"/>
          <w:szCs w:val="24"/>
        </w:rPr>
        <w:t xml:space="preserve">From the same database, </w:t>
      </w:r>
      <w:commentRangeEnd w:id="33"/>
      <w:r w:rsidR="00331291">
        <w:rPr>
          <w:rStyle w:val="CommentReference"/>
        </w:rPr>
        <w:commentReference w:id="33"/>
      </w:r>
      <w:r w:rsidR="00EC796E" w:rsidRPr="00EC796E">
        <w:rPr>
          <w:rFonts w:ascii="Times New Roman" w:hAnsi="Times New Roman" w:cs="Times New Roman"/>
          <w:sz w:val="24"/>
          <w:szCs w:val="24"/>
        </w:rPr>
        <w:t>the synonymous substitution rate (Ks) and non-synonymous substitution rate (Ka) were obtained. Using the Ka/Ks ratio, the selection pressure of duplicated genes was computed. Ka/Ks &lt; 1 denotes purifying selection, Ka/Ks = 1 implies neutral drifting, and Ka/Ks &gt; 1 signifies positive or Darwinian selection for a pair of genes</w:t>
      </w:r>
      <w:r w:rsidR="001004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{"citationItems":[{"id":"ITEM-1","itemData":{"ISSN":"1088-9051","author":[{"dropping-particle":"","family":"Juretic","given":"Nikoleta","non-dropping-particle":"","parse-names":false,"suffix":""},{"dropping-particle":"","family":"Hoen","given":"Douglas R","non-dropping-particle":"","parse-names":false,"suffix":""},{"dropping-particle":"","family":"Huynh","given":"Michael L","non-dropping-particle":"","parse-names":false,"suffix":""},{"dropping-particle":"","family":"Harrison","given":"Paul M","non-dropping-particle":"","parse-names":false,"suffix":""},{"dropping-particle":"","family":"Bureau","given":"Thomas E","non-dropping-particle":"","parse-names":false,"suffix":""}],"container-title":"Genome research","id":"ITEM-1","issue":"9","issued":{"date-parts":[["2005"]]},"page":"1292-1297","publisher":"Cold Spring Harbor Lab","title":"The evolutionary fate of MULE-mediated duplications of host gene fragments in rice","type":"article-journal","volume":"15"},"uris":["http://www.mendeley.com/documents/?uuid=84a9f4a9-1e33-4027-8cea-5d2dd0e6ef3f"]}],"mendeley":{"formattedCitation":"[44]","plainTextFormattedCitation":"[44]","previouslyFormattedCitation":"[44]"},"properties":{"noteIndex":0},"schema":"https://github.com/citation-style-language/schema/raw/master/csl-citation.json"}</w:instrText>
      </w:r>
      <w:r w:rsidR="001004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[44]</w:t>
      </w:r>
      <w:r w:rsidR="0010042A">
        <w:rPr>
          <w:rFonts w:ascii="Times New Roman" w:hAnsi="Times New Roman" w:cs="Times New Roman"/>
          <w:sz w:val="24"/>
          <w:szCs w:val="24"/>
        </w:rPr>
        <w:fldChar w:fldCharType="end"/>
      </w:r>
      <w:r w:rsidR="00EC796E" w:rsidRPr="00EC796E">
        <w:rPr>
          <w:rFonts w:ascii="Times New Roman" w:hAnsi="Times New Roman" w:cs="Times New Roman"/>
          <w:sz w:val="24"/>
          <w:szCs w:val="24"/>
        </w:rPr>
        <w:t xml:space="preserve">. Using </w:t>
      </w:r>
      <w:commentRangeStart w:id="34"/>
      <w:r w:rsidR="00EC796E" w:rsidRPr="00EC796E">
        <w:rPr>
          <w:rFonts w:ascii="Times New Roman" w:hAnsi="Times New Roman" w:cs="Times New Roman"/>
          <w:sz w:val="24"/>
          <w:szCs w:val="24"/>
        </w:rPr>
        <w:t>T = Ks</w:t>
      </w:r>
      <w:r w:rsidR="00F908D5" w:rsidRPr="00EC796E">
        <w:rPr>
          <w:rFonts w:ascii="Times New Roman" w:hAnsi="Times New Roman" w:cs="Times New Roman"/>
          <w:sz w:val="24"/>
          <w:szCs w:val="24"/>
        </w:rPr>
        <w:t>/ (</w:t>
      </w:r>
      <w:r w:rsidR="00EC796E" w:rsidRPr="00EC796E">
        <w:rPr>
          <w:rFonts w:ascii="Times New Roman" w:hAnsi="Times New Roman" w:cs="Times New Roman"/>
          <w:sz w:val="24"/>
          <w:szCs w:val="24"/>
        </w:rPr>
        <w:t>2*6.1*10^-</w:t>
      </w:r>
      <w:r w:rsidR="00F908D5" w:rsidRPr="00EC796E">
        <w:rPr>
          <w:rFonts w:ascii="Times New Roman" w:hAnsi="Times New Roman" w:cs="Times New Roman"/>
          <w:sz w:val="24"/>
          <w:szCs w:val="24"/>
        </w:rPr>
        <w:t>9) *</w:t>
      </w:r>
      <w:r w:rsidR="00EC796E" w:rsidRPr="00EC796E">
        <w:rPr>
          <w:rFonts w:ascii="Times New Roman" w:hAnsi="Times New Roman" w:cs="Times New Roman"/>
          <w:sz w:val="24"/>
          <w:szCs w:val="24"/>
        </w:rPr>
        <w:t>10^-6</w:t>
      </w:r>
      <w:r w:rsidR="006E75C5">
        <w:rPr>
          <w:rFonts w:ascii="Times New Roman" w:hAnsi="Times New Roman" w:cs="Times New Roman"/>
          <w:sz w:val="24"/>
          <w:szCs w:val="24"/>
        </w:rPr>
        <w:t xml:space="preserve"> </w:t>
      </w:r>
      <w:commentRangeEnd w:id="34"/>
      <w:r w:rsidR="00331291">
        <w:rPr>
          <w:rStyle w:val="CommentReference"/>
        </w:rPr>
        <w:commentReference w:id="34"/>
      </w:r>
      <w:r w:rsidR="006E75C5">
        <w:rPr>
          <w:rFonts w:ascii="Times New Roman" w:hAnsi="Times New Roman" w:cs="Times New Roman"/>
          <w:sz w:val="24"/>
          <w:szCs w:val="24"/>
        </w:rPr>
        <w:t>formula</w:t>
      </w:r>
      <w:r w:rsidR="00EC796E" w:rsidRPr="00EC796E">
        <w:rPr>
          <w:rFonts w:ascii="Times New Roman" w:hAnsi="Times New Roman" w:cs="Times New Roman"/>
          <w:sz w:val="24"/>
          <w:szCs w:val="24"/>
        </w:rPr>
        <w:t>, the approximate date (Mya, million years ago) of each duplication event was estimated</w:t>
      </w:r>
      <w:ins w:id="35" w:author="Kabir Hossen" w:date="2024-12-28T10:40:00Z" w16du:dateUtc="2024-12-28T04:40:00Z">
        <w:r w:rsidR="004F7408">
          <w:rPr>
            <w:rFonts w:ascii="Times New Roman" w:hAnsi="Times New Roman" w:cs="Times New Roman"/>
            <w:sz w:val="24"/>
            <w:szCs w:val="24"/>
          </w:rPr>
          <w:t xml:space="preserve"> </w:t>
        </w:r>
      </w:ins>
      <w:r w:rsidR="00624855">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{"citationItems":[{"id":"ITEM-1","itemData":{"DOI":"10.32604/phyton.2024.058627","author":[{"dropping-particle":"","family":"Eren","given":"Abdil Hakan","non-dropping-particle":"","parse-names":false,"suffix":""}],"id":"ITEM-1","issued":{"date-parts":[["2024"]]},"title":"Genome-Wide Identi fi cation of ALDH Gene Family under Salt and Drought Stress in Phaseolus vulgaris","type":"article-journal"},"uris":["http://www.mendeley.com/documents/?uuid=11c7b02f-d1d1-46ca-902b-8ddbc77537d6"]}],"mendeley":{"formattedCitation":"[45]","plainTextFormattedCitation":"[45]","previouslyFormattedCitation":"[45]"},"properties":{"noteIndex":0},"schema":"https://github.com/citation-style-language/schema/raw/master/csl-citation.json"}</w:instrText>
      </w:r>
      <w:r w:rsidR="00624855">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[45]</w:t>
      </w:r>
      <w:r w:rsidR="00624855">
        <w:rPr>
          <w:rFonts w:ascii="Times New Roman" w:hAnsi="Times New Roman" w:cs="Times New Roman"/>
          <w:sz w:val="24"/>
          <w:szCs w:val="24"/>
        </w:rPr>
        <w:fldChar w:fldCharType="end"/>
      </w:r>
      <w:r w:rsidR="00624855">
        <w:rPr>
          <w:rFonts w:ascii="Times New Roman" w:hAnsi="Times New Roman" w:cs="Times New Roman"/>
          <w:sz w:val="24"/>
          <w:szCs w:val="24"/>
        </w:rPr>
        <w:t>.</w:t>
      </w:r>
    </w:p>
    <w:p w14:paraId="6C47CDAF" w14:textId="77777777" w:rsidR="000806F8" w:rsidRPr="000806F8"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b/>
          <w:bCs/>
          <w:sz w:val="24"/>
          <w:szCs w:val="24"/>
        </w:rPr>
        <w:t>2.3. Gene Structure, Conserved Domain and Conserved Motif Analysis</w:t>
      </w:r>
    </w:p>
    <w:p w14:paraId="19AAA5F7" w14:textId="2AA29BCD" w:rsidR="000806F8" w:rsidRDefault="000806F8" w:rsidP="00774A12">
      <w:pPr>
        <w:spacing w:line="360" w:lineRule="auto"/>
        <w:jc w:val="both"/>
        <w:rPr>
          <w:rFonts w:ascii="Times New Roman" w:hAnsi="Times New Roman" w:cs="Times New Roman"/>
          <w:sz w:val="24"/>
          <w:szCs w:val="24"/>
        </w:rPr>
      </w:pPr>
      <w:r w:rsidRPr="000806F8">
        <w:rPr>
          <w:rFonts w:ascii="Times New Roman" w:hAnsi="Times New Roman" w:cs="Times New Roman"/>
          <w:sz w:val="24"/>
          <w:szCs w:val="24"/>
        </w:rPr>
        <w:t xml:space="preserve">Genomic and </w:t>
      </w:r>
      <w:r w:rsidR="00BC046E">
        <w:rPr>
          <w:rFonts w:ascii="Times New Roman" w:hAnsi="Times New Roman" w:cs="Times New Roman"/>
          <w:sz w:val="24"/>
          <w:szCs w:val="24"/>
        </w:rPr>
        <w:t>CDS</w:t>
      </w:r>
      <w:r w:rsidRPr="000806F8">
        <w:rPr>
          <w:rFonts w:ascii="Times New Roman" w:hAnsi="Times New Roman" w:cs="Times New Roman"/>
          <w:sz w:val="24"/>
          <w:szCs w:val="24"/>
        </w:rPr>
        <w:t xml:space="preserve"> sequences were retrieved from </w:t>
      </w:r>
      <w:r w:rsidR="007847CA">
        <w:rPr>
          <w:rFonts w:ascii="Times New Roman" w:hAnsi="Times New Roman" w:cs="Times New Roman"/>
          <w:sz w:val="24"/>
          <w:szCs w:val="24"/>
        </w:rPr>
        <w:t xml:space="preserve">the </w:t>
      </w:r>
      <w:commentRangeStart w:id="36"/>
      <w:proofErr w:type="spellStart"/>
      <w:r w:rsidRPr="000806F8">
        <w:rPr>
          <w:rFonts w:ascii="Times New Roman" w:hAnsi="Times New Roman" w:cs="Times New Roman"/>
          <w:sz w:val="24"/>
          <w:szCs w:val="24"/>
        </w:rPr>
        <w:t>phytozome</w:t>
      </w:r>
      <w:commentRangeEnd w:id="36"/>
      <w:proofErr w:type="spellEnd"/>
      <w:r w:rsidR="00331291">
        <w:rPr>
          <w:rStyle w:val="CommentReference"/>
        </w:rPr>
        <w:commentReference w:id="36"/>
      </w:r>
      <w:r w:rsidRPr="000806F8">
        <w:rPr>
          <w:rFonts w:ascii="Times New Roman" w:hAnsi="Times New Roman" w:cs="Times New Roman"/>
          <w:sz w:val="24"/>
          <w:szCs w:val="24"/>
        </w:rPr>
        <w:t xml:space="preserve"> database</w:t>
      </w:r>
      <w:r w:rsidR="001004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{"citationItems":[{"id":"ITEM-1","itemData":{"DOI":"10.1093/nar/gkr944","ISSN":"03051048","PMID":"22110026","abstract":"The number of sequenced plant genomes and associated genomic resources is growing rapidly with the advent of both an increased focus on plant genomics from funding agencies, and the application of inexpensive next generation sequencing. To interact with this increasing body of data, we have developed Phytozome (http://www.phytozome.net), a comparative hub for plant genome and gene family data and analysis. Phytozome provides a view of the evolutionary history of every plant gene at the level of sequence, gene structure, gene family and genome organization, while at the same time providing access to the sequences and functional annotations of a growing number (currently 25) of complete plant genomes, including all the land plants and selected algae sequenced at the Joint Genome Institute, as well as selected species sequenced elsewhere. Through a comprehensive plant genome database and web portal, these data and analyses are available to the broader plant science research community, providing powerful comparative genomics tools that help to link model systems with other plants of economic and ecological importance.","author":[{"dropping-particle":"","family":"Goodstein","given":"David M.","non-dropping-particle":"","parse-names":false,"suffix":""},{"dropping-particle":"","family":"Shu","given":"Shengqiang","non-dropping-particle":"","parse-names":false,"suffix":""},{"dropping-particle":"","family":"Howson","given":"Russell","non-dropping-particle":"","parse-names":false,"suffix":""},{"dropping-particle":"","family":"Neupane","given":"Rochak","non-dropping-particle":"","parse-names":false,"suffix":""},{"dropping-particle":"","family":"Hayes","given":"Richard D.","non-dropping-particle":"","parse-names":false,"suffix":""},{"dropping-particle":"","family":"Fazo","given":"Joni","non-dropping-particle":"","parse-names":false,"suffix":""},{"dropping-particle":"","family":"Mitros","given":"Therese","non-dropping-particle":"","parse-names":false,"suffix":""},{"dropping-particle":"","family":"Dirks","given":"William","non-dropping-particle":"","parse-names":false,"suffix":""},{"dropping-particle":"","family":"Hellsten","given":"Uffe","non-dropping-particle":"","parse-names":false,"suffix":""},{"dropping-particle":"","family":"Putnam","given":"Nicholas","non-dropping-particle":"","parse-names":false,"suffix":""},{"dropping-particle":"","family":"Rokhsar","given":"Daniel S.","non-dropping-particle":"","parse-names":false,"suffix":""}],"container-title":"Nucleic Acids Research","id":"ITEM-1","issue":"D1","issued":{"date-parts":[["2012"]]},"page":"1178-1186","title":"Phytozome: A comparative platform for green plant genomics","type":"article-journal","volume":"40"},"uris":["http://www.mendeley.com/documents/?uuid=773e48e2-7c27-4cc6-a19b-4c46d01ec6c3"]}],"mendeley":{"formattedCitation":"[39]","plainTextFormattedCitation":"[39]","previouslyFormattedCitation":"[39]"},"properties":{"noteIndex":0},"schema":"https://github.com/citation-style-language/schema/raw/master/csl-citation.json"}</w:instrText>
      </w:r>
      <w:r w:rsidR="001004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[39]</w:t>
      </w:r>
      <w:r w:rsidR="0010042A">
        <w:rPr>
          <w:rFonts w:ascii="Times New Roman" w:hAnsi="Times New Roman" w:cs="Times New Roman"/>
          <w:sz w:val="24"/>
          <w:szCs w:val="24"/>
        </w:rPr>
        <w:fldChar w:fldCharType="end"/>
      </w:r>
      <w:r w:rsidRPr="000806F8">
        <w:rPr>
          <w:rFonts w:ascii="Times New Roman" w:hAnsi="Times New Roman" w:cs="Times New Roman"/>
          <w:sz w:val="24"/>
          <w:szCs w:val="24"/>
        </w:rPr>
        <w:t xml:space="preserve">. The </w:t>
      </w:r>
      <w:proofErr w:type="spellStart"/>
      <w:r w:rsidRPr="000806F8">
        <w:rPr>
          <w:rFonts w:ascii="Times New Roman" w:hAnsi="Times New Roman" w:cs="Times New Roman"/>
          <w:sz w:val="24"/>
          <w:szCs w:val="24"/>
        </w:rPr>
        <w:t>Newick</w:t>
      </w:r>
      <w:proofErr w:type="spellEnd"/>
      <w:r w:rsidRPr="000806F8">
        <w:rPr>
          <w:rFonts w:ascii="Times New Roman" w:hAnsi="Times New Roman" w:cs="Times New Roman"/>
          <w:sz w:val="24"/>
          <w:szCs w:val="24"/>
        </w:rPr>
        <w:t xml:space="preserve"> tree</w:t>
      </w:r>
      <w:r w:rsidR="001A0364">
        <w:rPr>
          <w:rFonts w:ascii="Times New Roman" w:hAnsi="Times New Roman" w:cs="Times New Roman"/>
          <w:sz w:val="24"/>
          <w:szCs w:val="24"/>
        </w:rPr>
        <w:t>s</w:t>
      </w:r>
      <w:r w:rsidRPr="000806F8">
        <w:rPr>
          <w:rFonts w:ascii="Times New Roman" w:hAnsi="Times New Roman" w:cs="Times New Roman"/>
          <w:sz w:val="24"/>
          <w:szCs w:val="24"/>
        </w:rPr>
        <w:t xml:space="preserve"> of writer, eraser and reader protein family w</w:t>
      </w:r>
      <w:r w:rsidR="001A0364">
        <w:rPr>
          <w:rFonts w:ascii="Times New Roman" w:hAnsi="Times New Roman" w:cs="Times New Roman"/>
          <w:sz w:val="24"/>
          <w:szCs w:val="24"/>
        </w:rPr>
        <w:t>ere</w:t>
      </w:r>
      <w:r w:rsidRPr="000806F8">
        <w:rPr>
          <w:rFonts w:ascii="Times New Roman" w:hAnsi="Times New Roman" w:cs="Times New Roman"/>
          <w:sz w:val="24"/>
          <w:szCs w:val="24"/>
        </w:rPr>
        <w:t xml:space="preserve"> plotted by </w:t>
      </w:r>
      <w:commentRangeStart w:id="37"/>
      <w:r w:rsidRPr="000806F8">
        <w:rPr>
          <w:rFonts w:ascii="Times New Roman" w:hAnsi="Times New Roman" w:cs="Times New Roman"/>
          <w:sz w:val="24"/>
          <w:szCs w:val="24"/>
        </w:rPr>
        <w:t>MEGA</w:t>
      </w:r>
      <w:r w:rsidR="0010042A">
        <w:rPr>
          <w:rFonts w:ascii="Times New Roman" w:hAnsi="Times New Roman" w:cs="Times New Roman"/>
          <w:sz w:val="24"/>
          <w:szCs w:val="24"/>
        </w:rPr>
        <w:t>11</w:t>
      </w:r>
      <w:r w:rsidR="001004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{"citationItems":[{"id":"ITEM-1","itemData":{"DOI":"10.1093/molbev/msab120","ISSN":"15371719","PMID":"33892491","abstract":"The Molecular Evolutionary Genetics Analysis (MEGA) software has matured to contain a large collection of methods and tools of computational molecular evolution. Here, we describe new additions that make MEGA a more comprehensive tool for building timetrees of species, pathogens, and gene families using rapid relaxed-clock methods. Methods for estimating divergence times and confidence intervals are implemented to use probability densities for calibration constraints for node-dating and sequence sampling dates for tip-dating analyses. They are supported by new options for tagging sequences with spatiotemporal sampling information, an expanded interactive Node Calibrations Editor, and an extended Tree Explorer to display timetrees. Also added is a Bayesian method for estimating neutral evolutionary probabilities of alleles in a species using multispecies sequence alignments and a machine learning method to test for the autocorrelation of evolutionary rates in phylogenies. The computer memory requirements for the maximum likelihood analysis are reduced significantly through reprogramming, and the graphical user interface has been made more responsive and interactive for very big data sets. These enhancements will improve the user experience, quality of results, and the pace of biological discovery. Natively compiled graphical user interface and command-line versions of MEGA11 are available for Microsoft Windows, Linux, and macOS from www.megasoftware.net.","author":[{"dropping-particle":"","family":"Tamura","given":"Koichiro","non-dropping-particle":"","parse-names":false,"suffix":""},{"dropping-particle":"","family":"Stecher","given":"Glen","non-dropping-particle":"","parse-names":false,"suffix":""},{"dropping-particle":"","family":"Kumar","given":"Sudhir","non-dropping-particle":"","parse-names":false,"suffix":""}],"container-title":"Molecular Biology and Evolution","id":"ITEM-1","issue":"7","issued":{"date-parts":[["2021"]]},"page":"3022-3027","title":"MEGA11: Molecular Evolutionary Genetics Analysis Version 11","type":"article-journal","volume":"38"},"uris":["http://www.mendeley.com/documents/?uuid=ee412dd8-3ec6-43f4-a81b-71d0d3c35acb"]}],"mendeley":{"formattedCitation":"[46]","plainTextFormattedCitation":"[46]","previouslyFormattedCitation":"[46]"},"properties":{"noteIndex":0},"schema":"https://github.com/citation-style-language/schema/raw/master/csl-citation.json"}</w:instrText>
      </w:r>
      <w:r w:rsidR="001004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[46]</w:t>
      </w:r>
      <w:r w:rsidR="0010042A">
        <w:rPr>
          <w:rFonts w:ascii="Times New Roman" w:hAnsi="Times New Roman" w:cs="Times New Roman"/>
          <w:sz w:val="24"/>
          <w:szCs w:val="24"/>
        </w:rPr>
        <w:fldChar w:fldCharType="end"/>
      </w:r>
      <w:commentRangeEnd w:id="37"/>
      <w:r w:rsidR="00331291">
        <w:rPr>
          <w:rStyle w:val="CommentReference"/>
        </w:rPr>
        <w:commentReference w:id="37"/>
      </w:r>
      <w:r w:rsidRPr="000806F8">
        <w:rPr>
          <w:rFonts w:ascii="Times New Roman" w:hAnsi="Times New Roman" w:cs="Times New Roman"/>
          <w:sz w:val="24"/>
          <w:szCs w:val="24"/>
        </w:rPr>
        <w:t xml:space="preserve">.  Subsequently, the physical mapping of the exon-intron sequence </w:t>
      </w:r>
      <w:r w:rsidR="001A0364">
        <w:rPr>
          <w:rFonts w:ascii="Times New Roman" w:hAnsi="Times New Roman" w:cs="Times New Roman"/>
          <w:sz w:val="24"/>
          <w:szCs w:val="24"/>
        </w:rPr>
        <w:t>was</w:t>
      </w:r>
      <w:r w:rsidRPr="000806F8">
        <w:rPr>
          <w:rFonts w:ascii="Times New Roman" w:hAnsi="Times New Roman" w:cs="Times New Roman"/>
          <w:sz w:val="24"/>
          <w:szCs w:val="24"/>
        </w:rPr>
        <w:t xml:space="preserve"> plotted using </w:t>
      </w:r>
      <w:commentRangeStart w:id="38"/>
      <w:r w:rsidRPr="000806F8">
        <w:rPr>
          <w:rFonts w:ascii="Times New Roman" w:hAnsi="Times New Roman" w:cs="Times New Roman"/>
          <w:sz w:val="24"/>
          <w:szCs w:val="24"/>
        </w:rPr>
        <w:t>GSDS</w:t>
      </w:r>
      <w:r w:rsidR="0010042A">
        <w:rPr>
          <w:rFonts w:ascii="Times New Roman" w:hAnsi="Times New Roman" w:cs="Times New Roman"/>
          <w:sz w:val="24"/>
          <w:szCs w:val="24"/>
        </w:rPr>
        <w:t xml:space="preserve"> </w:t>
      </w:r>
      <w:r w:rsidR="0010042A" w:rsidRPr="0010042A">
        <w:rPr>
          <w:rFonts w:ascii="Times New Roman" w:hAnsi="Times New Roman" w:cs="Times New Roman"/>
          <w:sz w:val="24"/>
          <w:szCs w:val="24"/>
        </w:rPr>
        <w:t xml:space="preserve">(Gene Structure Display Server 2.0, </w:t>
      </w:r>
      <w:hyperlink r:id="rId15" w:history="1">
        <w:r w:rsidR="0010042A" w:rsidRPr="008D6D4B">
          <w:rPr>
            <w:rStyle w:val="Hyperlink"/>
            <w:rFonts w:ascii="Times New Roman" w:hAnsi="Times New Roman" w:cs="Times New Roman"/>
            <w:sz w:val="24"/>
            <w:szCs w:val="24"/>
          </w:rPr>
          <w:t>http://gsds.gao-lab.org/</w:t>
        </w:r>
      </w:hyperlink>
      <w:r w:rsidR="0010042A" w:rsidRPr="0010042A">
        <w:rPr>
          <w:rFonts w:ascii="Times New Roman" w:hAnsi="Times New Roman" w:cs="Times New Roman"/>
          <w:sz w:val="24"/>
          <w:szCs w:val="24"/>
        </w:rPr>
        <w:t>)</w:t>
      </w:r>
      <w:r w:rsidR="0010042A">
        <w:rPr>
          <w:rFonts w:ascii="Times New Roman" w:hAnsi="Times New Roman" w:cs="Times New Roman"/>
          <w:sz w:val="24"/>
          <w:szCs w:val="24"/>
        </w:rPr>
        <w:t>.</w:t>
      </w:r>
      <w:commentRangeEnd w:id="38"/>
      <w:r w:rsidR="00331291">
        <w:rPr>
          <w:rStyle w:val="CommentReference"/>
        </w:rPr>
        <w:commentReference w:id="38"/>
      </w:r>
      <w:r w:rsidR="0010042A">
        <w:rPr>
          <w:rFonts w:ascii="Times New Roman" w:hAnsi="Times New Roman" w:cs="Times New Roman"/>
          <w:sz w:val="24"/>
          <w:szCs w:val="24"/>
        </w:rPr>
        <w:t xml:space="preserve"> </w:t>
      </w:r>
      <w:r w:rsidRPr="000806F8">
        <w:rPr>
          <w:rFonts w:ascii="Times New Roman" w:hAnsi="Times New Roman" w:cs="Times New Roman"/>
          <w:sz w:val="24"/>
          <w:szCs w:val="24"/>
        </w:rPr>
        <w:t>The conserved domains of m6A regulatory protein sequences were analyzed in the Batch CD-Search program</w:t>
      </w:r>
      <w:r w:rsidR="007847C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{"citationItems":[{"id":"ITEM-1","itemData":{"DOI":"10.1093/nar/gkz991","ISSN":"13624962","PMID":"31777944","abstract":"As NLM's Conserved Domain Database (CDD) enters its 20th year of operations as a publicly available resource, CDD curation staff continues to develop hierarchical classifications of widely distributed protein domain families, and to record conserved sites associated with molecular function, so that they can be mapped onto user queries in support of hypothesis-driven biomolecular research. CDD offers both an archive of pre-computed domain annotations as well as live search services for both single protein or nucleotide queries and larger sets of protein query sequences. CDD staff has continued to characterize protein families via conserved domain architectures and has built up a significant corpus of curated domain architectures in support of naming bacterial proteins in RefSeq. These architecture definitions are available via SPARCLE, the Subfamily Protein Architecture Labeling Engine. CDD can be accessed at https://www.ncbi.nlm.nih.gov/Structure/cdd/cdd.shtml.","author":[{"dropping-particle":"","family":"Lu","given":"Shennan","non-dropping-particle":"","parse-names":false,"suffix":""},{"dropping-particle":"","family":"Wang","given":"Jiyao","non-dropping-particle":"","parse-names":false,"suffix":""},{"dropping-particle":"","family":"Chitsaz","given":"Farideh","non-dropping-particle":"","parse-names":false,"suffix":""},{"dropping-particle":"","family":"Derbyshire","given":"Myra K.","non-dropping-particle":"","parse-names":false,"suffix":""},{"dropping-particle":"","family":"Geer","given":"Renata C.","non-dropping-particle":"","parse-names":false,"suffix":""},{"dropping-particle":"","family":"Gonzales","given":"Noreen R.","non-dropping-particle":"","parse-names":false,"suffix":""},{"dropping-particle":"","family":"Gwadz","given":"Marc","non-dropping-particle":"","parse-names":false,"suffix":""},{"dropping-particle":"","family":"Hurwitz","given":"David I.","non-dropping-particle":"","parse-names":false,"suffix":""},{"dropping-particle":"","family":"Marchler","given":"Gabriele H.","non-dropping-particle":"","parse-names":false,"suffix":""},{"dropping-particle":"","family":"Song","given":"James S.","non-dropping-particle":"","parse-names":false,"suffix":""},{"dropping-particle":"","family":"Thanki","given":"Narmada","non-dropping-particle":"","parse-names":false,"suffix":""},{"dropping-particle":"","family":"Yamashita","given":"Roxanne A.","non-dropping-particle":"","parse-names":false,"suffix":""},{"dropping-particle":"","family":"Yang","given":"Mingzhang","non-dropping-particle":"","parse-names":false,"suffix":""},{"dropping-particle":"","family":"Zhang","given":"Dachuan","non-dropping-particle":"","parse-names":false,"suffix":""},{"dropping-particle":"","family":"Zheng","given":"Chanjuan","non-dropping-particle":"","parse-names":false,"suffix":""},{"dropping-particle":"","family":"Lanczycki","given":"Christopher J.","non-dropping-particle":"","parse-names":false,"suffix":""},{"dropping-particle":"","family":"Marchler-Bauer","given":"Aron","non-dropping-particle":"","parse-names":false,"suffix":""}],"container-title":"Nucleic Acids Research","id":"ITEM-1","issue":"D1","issued":{"date-parts":[["2020"]]},"page":"D265-D268","publisher":"Oxford University Press","title":"CDD/SPARCLE: The conserved domain database in 2020","type":"article-journal","volume":"48"},"uris":["http://www.mendeley.com/documents/?uuid=fd008322-4347-43b1-a066-2df8844f3847"]}],"mendeley":{"formattedCitation":"[47]","plainTextFormattedCitation":"[47]","previouslyFormattedCitation":"[47]"},"properties":{"noteIndex":0},"schema":"https://github.com/citation-style-language/schema/raw/master/csl-citation.json"}</w:instrText>
      </w:r>
      <w:r w:rsidR="007847C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[47]</w:t>
      </w:r>
      <w:r w:rsidR="007847CA">
        <w:rPr>
          <w:rFonts w:ascii="Times New Roman" w:hAnsi="Times New Roman" w:cs="Times New Roman"/>
          <w:sz w:val="24"/>
          <w:szCs w:val="24"/>
        </w:rPr>
        <w:fldChar w:fldCharType="end"/>
      </w:r>
      <w:r w:rsidRPr="000806F8">
        <w:rPr>
          <w:rFonts w:ascii="Times New Roman" w:hAnsi="Times New Roman" w:cs="Times New Roman"/>
          <w:sz w:val="24"/>
          <w:szCs w:val="24"/>
        </w:rPr>
        <w:t xml:space="preserve"> and then the output file was </w:t>
      </w:r>
      <w:commentRangeStart w:id="39"/>
      <w:r w:rsidRPr="000806F8">
        <w:rPr>
          <w:rFonts w:ascii="Times New Roman" w:hAnsi="Times New Roman" w:cs="Times New Roman"/>
          <w:sz w:val="24"/>
          <w:szCs w:val="24"/>
        </w:rPr>
        <w:t>submitted</w:t>
      </w:r>
      <w:commentRangeEnd w:id="39"/>
      <w:r w:rsidR="00331291">
        <w:rPr>
          <w:rStyle w:val="CommentReference"/>
        </w:rPr>
        <w:commentReference w:id="39"/>
      </w:r>
      <w:r w:rsidRPr="000806F8">
        <w:rPr>
          <w:rFonts w:ascii="Times New Roman" w:hAnsi="Times New Roman" w:cs="Times New Roman"/>
          <w:sz w:val="24"/>
          <w:szCs w:val="24"/>
        </w:rPr>
        <w:t xml:space="preserve"> to </w:t>
      </w:r>
      <w:proofErr w:type="spellStart"/>
      <w:r w:rsidRPr="000806F8">
        <w:rPr>
          <w:rFonts w:ascii="Times New Roman" w:hAnsi="Times New Roman" w:cs="Times New Roman"/>
          <w:sz w:val="24"/>
          <w:szCs w:val="24"/>
        </w:rPr>
        <w:t>TBtools</w:t>
      </w:r>
      <w:proofErr w:type="spellEnd"/>
      <w:r w:rsidRPr="000806F8">
        <w:rPr>
          <w:rFonts w:ascii="Times New Roman" w:hAnsi="Times New Roman" w:cs="Times New Roman"/>
          <w:sz w:val="24"/>
          <w:szCs w:val="24"/>
        </w:rPr>
        <w:t xml:space="preserve"> for visualized analyses</w:t>
      </w:r>
      <w:r w:rsidR="007847C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{"citationItems":[{"id":"ITEM-1","itemData":{"DOI":"10.1016/j.molp.2020.06.009","ISSN":"17529867","PMID":"32585190","abstract":"TBtools, a stand-alone bioinformatics software with a user-friendly interface is presented in this study. The toolkit incorporates over 130 functions, which are designed to meet the increasing demand for big-data analyses, ranging from bulk sequence processing to interactive data visualization. Its robustness has been validated by tens of thousands of users, making it a handy and useful toolkit for biologists.","author":[{"dropping-particle":"","family":"Chen","given":"Chengjie","non-dropping-particle":"","parse-names":false,"suffix":""},{"dropping-particle":"","family":"Chen","given":"Hao","non-dropping-particle":"","parse-names":false,"suffix":""},{"dropping-particle":"","family":"Zhang","given":"Yi","non-dropping-particle":"","parse-names":false,"suffix":""},{"dropping-particle":"","family":"Thomas","given":"Hannah R.","non-dropping-particle":"","parse-names":false,"suffix":""},{"dropping-particle":"","family":"Frank","given":"Margaret H.","non-dropping-particle":"","parse-names":false,"suffix":""},{"dropping-particle":"","family":"He","given":"Yehua","non-dropping-particle":"","parse-names":false,"suffix":""},{"dropping-particle":"","family":"Xia","given":"Rui","non-dropping-particle":"","parse-names":false,"suffix":""}],"container-title":"Molecular Plant","id":"ITEM-1","issue":"8","issued":{"date-parts":[["2020"]]},"page":"1194-1202","publisher":"Elsevier Ltd","title":"TBtools: An Integrative Toolkit Developed for Interactive Analyses of Big Biological Data","type":"article-journal","volume":"13"},"uris":["http://www.mendeley.com/documents/?uuid=001027da-c9de-4714-a05e-60be04358f02"]}],"mendeley":{"formattedCitation":"[42]","plainTextFormattedCitation":"[42]","previouslyFormattedCitation":"[42]"},"properties":{"noteIndex":0},"schema":"https://github.com/citation-style-language/schema/raw/master/csl-citation.json"}</w:instrText>
      </w:r>
      <w:r w:rsidR="007847C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[42]</w:t>
      </w:r>
      <w:r w:rsidR="007847CA">
        <w:rPr>
          <w:rFonts w:ascii="Times New Roman" w:hAnsi="Times New Roman" w:cs="Times New Roman"/>
          <w:sz w:val="24"/>
          <w:szCs w:val="24"/>
        </w:rPr>
        <w:fldChar w:fldCharType="end"/>
      </w:r>
      <w:r w:rsidRPr="000806F8">
        <w:rPr>
          <w:rFonts w:ascii="Times New Roman" w:hAnsi="Times New Roman" w:cs="Times New Roman"/>
          <w:sz w:val="24"/>
          <w:szCs w:val="24"/>
        </w:rPr>
        <w:t xml:space="preserve">. </w:t>
      </w:r>
      <w:commentRangeStart w:id="40"/>
      <w:r w:rsidRPr="000806F8">
        <w:rPr>
          <w:rFonts w:ascii="Times New Roman" w:hAnsi="Times New Roman" w:cs="Times New Roman"/>
          <w:sz w:val="24"/>
          <w:szCs w:val="24"/>
        </w:rPr>
        <w:t xml:space="preserve">The conserved motifs were analyzed using </w:t>
      </w:r>
      <w:proofErr w:type="spellStart"/>
      <w:r w:rsidRPr="000806F8">
        <w:rPr>
          <w:rFonts w:ascii="Times New Roman" w:hAnsi="Times New Roman" w:cs="Times New Roman"/>
          <w:sz w:val="24"/>
          <w:szCs w:val="24"/>
        </w:rPr>
        <w:t>TBtools</w:t>
      </w:r>
      <w:proofErr w:type="spellEnd"/>
      <w:r w:rsidRPr="000806F8">
        <w:rPr>
          <w:rFonts w:ascii="Times New Roman" w:hAnsi="Times New Roman" w:cs="Times New Roman"/>
          <w:sz w:val="24"/>
          <w:szCs w:val="24"/>
        </w:rPr>
        <w:t xml:space="preserve"> with a maximum number of motifs of 10</w:t>
      </w:r>
      <w:r w:rsidR="007847C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{"citationItems":[{"id":"ITEM-1","itemData":{"DOI":"10.1016/j.molp.2020.06.009","ISSN":"17529867","PMID":"32585190","abstract":"TBtools, a stand-alone bioinformatics software with a user-friendly interface is presented in this study. The toolkit incorporates over 130 functions, which are designed to meet the increasing demand for big-data analyses, ranging from bulk sequence processing to interactive data visualization. Its robustness has been validated by tens of thousands of users, making it a handy and useful toolkit for biologists.","author":[{"dropping-particle":"","family":"Chen","given":"Chengjie","non-dropping-particle":"","parse-names":false,"suffix":""},{"dropping-particle":"","family":"Chen","given":"Hao","non-dropping-particle":"","parse-names":false,"suffix":""},{"dropping-particle":"","family":"Zhang","given":"Yi","non-dropping-particle":"","parse-names":false,"suffix":""},{"dropping-particle":"","family":"Thomas","given":"Hannah R.","non-dropping-particle":"","parse-names":false,"suffix":""},{"dropping-particle":"","family":"Frank","given":"Margaret H.","non-dropping-particle":"","parse-names":false,"suffix":""},{"dropping-particle":"","family":"He","given":"Yehua","non-dropping-particle":"","parse-names":false,"suffix":""},{"dropping-particle":"","family":"Xia","given":"Rui","non-dropping-particle":"","parse-names":false,"suffix":""}],"container-title":"Molecular Plant","id":"ITEM-1","issue":"8","issued":{"date-parts":[["2020"]]},"page":"1194-1202","publisher":"Elsevier Ltd","title":"TBtools: An Integrative Toolkit Developed for Interactive Analyses of Big Biological Data","type":"article-journal","volume":"13"},"uris":["http://www.mendeley.com/documents/?uuid=001027da-c9de-4714-a05e-60be04358f02"]}],"mendeley":{"formattedCitation":"[42]","plainTextFormattedCitation":"[42]","previouslyFormattedCitation":"[42]"},"properties":{"noteIndex":0},"schema":"https://github.com/citation-style-language/schema/raw/master/csl-citation.json"}</w:instrText>
      </w:r>
      <w:r w:rsidR="007847C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[42]</w:t>
      </w:r>
      <w:r w:rsidR="007847CA">
        <w:rPr>
          <w:rFonts w:ascii="Times New Roman" w:hAnsi="Times New Roman" w:cs="Times New Roman"/>
          <w:sz w:val="24"/>
          <w:szCs w:val="24"/>
        </w:rPr>
        <w:fldChar w:fldCharType="end"/>
      </w:r>
      <w:r w:rsidRPr="000806F8">
        <w:rPr>
          <w:rFonts w:ascii="Times New Roman" w:hAnsi="Times New Roman" w:cs="Times New Roman"/>
          <w:sz w:val="24"/>
          <w:szCs w:val="24"/>
        </w:rPr>
        <w:t>.</w:t>
      </w:r>
      <w:commentRangeEnd w:id="40"/>
      <w:r w:rsidR="00331291">
        <w:rPr>
          <w:rStyle w:val="CommentReference"/>
        </w:rPr>
        <w:commentReference w:id="40"/>
      </w:r>
    </w:p>
    <w:p w14:paraId="3231860E" w14:textId="37722B6E" w:rsidR="00D96062" w:rsidRPr="00D96062" w:rsidRDefault="00D96062"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2.4. </w:t>
      </w:r>
      <w:r w:rsidRPr="00D96062">
        <w:rPr>
          <w:rFonts w:ascii="Times New Roman" w:hAnsi="Times New Roman" w:cs="Times New Roman"/>
          <w:b/>
          <w:bCs/>
          <w:sz w:val="24"/>
          <w:szCs w:val="24"/>
        </w:rPr>
        <w:t>Phylogenetic Analysis</w:t>
      </w:r>
    </w:p>
    <w:p w14:paraId="1F539EBB" w14:textId="547A1F2A" w:rsidR="00D96062" w:rsidRPr="000806F8" w:rsidRDefault="007B4D87" w:rsidP="007B4D87">
      <w:pPr>
        <w:spacing w:line="360" w:lineRule="auto"/>
        <w:jc w:val="both"/>
        <w:rPr>
          <w:rFonts w:ascii="Times New Roman" w:hAnsi="Times New Roman" w:cs="Times New Roman"/>
          <w:sz w:val="24"/>
          <w:szCs w:val="24"/>
        </w:rPr>
      </w:pPr>
      <w:r w:rsidRPr="007B4D87">
        <w:rPr>
          <w:rFonts w:ascii="Times New Roman" w:hAnsi="Times New Roman" w:cs="Times New Roman"/>
          <w:sz w:val="24"/>
          <w:szCs w:val="24"/>
        </w:rPr>
        <w:t xml:space="preserve">Protein sequences of writer, eraser and reader of 13 species namely Linum </w:t>
      </w:r>
      <w:proofErr w:type="spellStart"/>
      <w:r w:rsidRPr="007B4D87">
        <w:rPr>
          <w:rFonts w:ascii="Times New Roman" w:hAnsi="Times New Roman" w:cs="Times New Roman"/>
          <w:sz w:val="24"/>
          <w:szCs w:val="24"/>
        </w:rPr>
        <w:t>usitatissimum</w:t>
      </w:r>
      <w:proofErr w:type="spellEnd"/>
      <w:r w:rsidRPr="007B4D87">
        <w:rPr>
          <w:rFonts w:ascii="Times New Roman" w:hAnsi="Times New Roman" w:cs="Times New Roman"/>
          <w:sz w:val="24"/>
          <w:szCs w:val="24"/>
        </w:rPr>
        <w:t xml:space="preserve">, Acorus americanus, Anacardium occidentale, Aquilegia </w:t>
      </w:r>
      <w:proofErr w:type="spellStart"/>
      <w:r w:rsidRPr="007B4D87">
        <w:rPr>
          <w:rFonts w:ascii="Times New Roman" w:hAnsi="Times New Roman" w:cs="Times New Roman"/>
          <w:sz w:val="24"/>
          <w:szCs w:val="24"/>
        </w:rPr>
        <w:t>coerulea</w:t>
      </w:r>
      <w:proofErr w:type="spellEnd"/>
      <w:r w:rsidRPr="007B4D87">
        <w:rPr>
          <w:rFonts w:ascii="Times New Roman" w:hAnsi="Times New Roman" w:cs="Times New Roman"/>
          <w:sz w:val="24"/>
          <w:szCs w:val="24"/>
        </w:rPr>
        <w:t xml:space="preserve">, </w:t>
      </w:r>
      <w:proofErr w:type="spellStart"/>
      <w:r w:rsidRPr="007B4D87">
        <w:rPr>
          <w:rFonts w:ascii="Times New Roman" w:hAnsi="Times New Roman" w:cs="Times New Roman"/>
          <w:sz w:val="24"/>
          <w:szCs w:val="24"/>
        </w:rPr>
        <w:t>Brachypodium</w:t>
      </w:r>
      <w:proofErr w:type="spellEnd"/>
      <w:r w:rsidRPr="007B4D87">
        <w:rPr>
          <w:rFonts w:ascii="Times New Roman" w:hAnsi="Times New Roman" w:cs="Times New Roman"/>
          <w:sz w:val="24"/>
          <w:szCs w:val="24"/>
        </w:rPr>
        <w:t xml:space="preserve"> </w:t>
      </w:r>
      <w:proofErr w:type="spellStart"/>
      <w:r w:rsidRPr="007B4D87">
        <w:rPr>
          <w:rFonts w:ascii="Times New Roman" w:hAnsi="Times New Roman" w:cs="Times New Roman"/>
          <w:sz w:val="24"/>
          <w:szCs w:val="24"/>
        </w:rPr>
        <w:t>hybridum</w:t>
      </w:r>
      <w:proofErr w:type="spellEnd"/>
      <w:r w:rsidRPr="007B4D87">
        <w:rPr>
          <w:rFonts w:ascii="Times New Roman" w:hAnsi="Times New Roman" w:cs="Times New Roman"/>
          <w:sz w:val="24"/>
          <w:szCs w:val="24"/>
        </w:rPr>
        <w:t xml:space="preserve">, Coffea arabica, Gossypium barbadense, Oryza sativa, Panicum </w:t>
      </w:r>
      <w:proofErr w:type="spellStart"/>
      <w:r w:rsidRPr="007B4D87">
        <w:rPr>
          <w:rFonts w:ascii="Times New Roman" w:hAnsi="Times New Roman" w:cs="Times New Roman"/>
          <w:sz w:val="24"/>
          <w:szCs w:val="24"/>
        </w:rPr>
        <w:t>hallii</w:t>
      </w:r>
      <w:proofErr w:type="spellEnd"/>
      <w:r w:rsidRPr="007B4D87">
        <w:rPr>
          <w:rFonts w:ascii="Times New Roman" w:hAnsi="Times New Roman" w:cs="Times New Roman"/>
          <w:sz w:val="24"/>
          <w:szCs w:val="24"/>
        </w:rPr>
        <w:t xml:space="preserve">, Solanum </w:t>
      </w:r>
      <w:proofErr w:type="spellStart"/>
      <w:r w:rsidRPr="007B4D87">
        <w:rPr>
          <w:rFonts w:ascii="Times New Roman" w:hAnsi="Times New Roman" w:cs="Times New Roman"/>
          <w:sz w:val="24"/>
          <w:szCs w:val="24"/>
        </w:rPr>
        <w:t>lycopersicum</w:t>
      </w:r>
      <w:proofErr w:type="spellEnd"/>
      <w:r w:rsidRPr="007B4D87">
        <w:rPr>
          <w:rFonts w:ascii="Times New Roman" w:hAnsi="Times New Roman" w:cs="Times New Roman"/>
          <w:sz w:val="24"/>
          <w:szCs w:val="24"/>
        </w:rPr>
        <w:t xml:space="preserve">, Triticum aestivum, </w:t>
      </w:r>
      <w:proofErr w:type="spellStart"/>
      <w:r w:rsidRPr="007B4D87">
        <w:rPr>
          <w:rFonts w:ascii="Times New Roman" w:hAnsi="Times New Roman" w:cs="Times New Roman"/>
          <w:sz w:val="24"/>
          <w:szCs w:val="24"/>
        </w:rPr>
        <w:t>Zea</w:t>
      </w:r>
      <w:proofErr w:type="spellEnd"/>
      <w:r w:rsidRPr="007B4D87">
        <w:rPr>
          <w:rFonts w:ascii="Times New Roman" w:hAnsi="Times New Roman" w:cs="Times New Roman"/>
          <w:sz w:val="24"/>
          <w:szCs w:val="24"/>
        </w:rPr>
        <w:t xml:space="preserve"> mays, and Porphyra </w:t>
      </w:r>
      <w:proofErr w:type="spellStart"/>
      <w:r w:rsidRPr="007B4D87">
        <w:rPr>
          <w:rFonts w:ascii="Times New Roman" w:hAnsi="Times New Roman" w:cs="Times New Roman"/>
          <w:sz w:val="24"/>
          <w:szCs w:val="24"/>
        </w:rPr>
        <w:t>umbilicalis</w:t>
      </w:r>
      <w:proofErr w:type="spellEnd"/>
      <w:r w:rsidRPr="007B4D87">
        <w:rPr>
          <w:rFonts w:ascii="Times New Roman" w:hAnsi="Times New Roman" w:cs="Times New Roman"/>
          <w:sz w:val="24"/>
          <w:szCs w:val="24"/>
        </w:rPr>
        <w:t xml:space="preserve"> were retrieved from the </w:t>
      </w:r>
      <w:commentRangeStart w:id="41"/>
      <w:proofErr w:type="spellStart"/>
      <w:r w:rsidRPr="007B4D87">
        <w:rPr>
          <w:rFonts w:ascii="Times New Roman" w:hAnsi="Times New Roman" w:cs="Times New Roman"/>
          <w:sz w:val="24"/>
          <w:szCs w:val="24"/>
        </w:rPr>
        <w:t>phytozome</w:t>
      </w:r>
      <w:commentRangeEnd w:id="41"/>
      <w:proofErr w:type="spellEnd"/>
      <w:r w:rsidR="00331291">
        <w:rPr>
          <w:rStyle w:val="CommentReference"/>
        </w:rPr>
        <w:commentReference w:id="41"/>
      </w:r>
      <w:r w:rsidRPr="007B4D87">
        <w:rPr>
          <w:rFonts w:ascii="Times New Roman" w:hAnsi="Times New Roman" w:cs="Times New Roman"/>
          <w:sz w:val="24"/>
          <w:szCs w:val="24"/>
        </w:rPr>
        <w:t xml:space="preserve"> database (</w:t>
      </w:r>
      <w:commentRangeStart w:id="42"/>
      <w:r w:rsidR="00B56BA2">
        <w:fldChar w:fldCharType="begin"/>
      </w:r>
      <w:r w:rsidR="00B56BA2">
        <w:instrText>HYPERLINK "https://phytozome.jgi.doe.gov/pz/portal.html"</w:instrText>
      </w:r>
      <w:r w:rsidR="00B56BA2">
        <w:fldChar w:fldCharType="separate"/>
      </w:r>
      <w:r w:rsidR="00B56BA2" w:rsidRPr="00B929EE">
        <w:rPr>
          <w:rStyle w:val="Hyperlink"/>
          <w:rFonts w:ascii="Times New Roman" w:hAnsi="Times New Roman" w:cs="Times New Roman"/>
          <w:sz w:val="24"/>
          <w:szCs w:val="24"/>
        </w:rPr>
        <w:t>https://phytozome.jgi.doe.gov/pz/portal.html</w:t>
      </w:r>
      <w:r w:rsidR="00B56BA2">
        <w:rPr>
          <w:rStyle w:val="Hyperlink"/>
          <w:rFonts w:ascii="Times New Roman" w:hAnsi="Times New Roman" w:cs="Times New Roman"/>
          <w:sz w:val="24"/>
          <w:szCs w:val="24"/>
        </w:rPr>
        <w:fldChar w:fldCharType="end"/>
      </w:r>
      <w:commentRangeEnd w:id="42"/>
      <w:r w:rsidR="007A7613">
        <w:rPr>
          <w:rStyle w:val="CommentReference"/>
        </w:rPr>
        <w:commentReference w:id="42"/>
      </w:r>
      <w:r w:rsidRPr="007B4D87">
        <w:rPr>
          <w:rFonts w:ascii="Times New Roman" w:hAnsi="Times New Roman" w:cs="Times New Roman"/>
          <w:sz w:val="24"/>
          <w:szCs w:val="24"/>
        </w:rPr>
        <w:t>)</w:t>
      </w:r>
      <w:r w:rsidR="00B56BA2">
        <w:rPr>
          <w:rFonts w:ascii="Times New Roman" w:hAnsi="Times New Roman" w:cs="Times New Roman"/>
          <w:sz w:val="24"/>
          <w:szCs w:val="24"/>
        </w:rPr>
        <w:t xml:space="preserve">. </w:t>
      </w:r>
      <w:r w:rsidRPr="007B4D87">
        <w:rPr>
          <w:rFonts w:ascii="Times New Roman" w:hAnsi="Times New Roman" w:cs="Times New Roman"/>
          <w:sz w:val="24"/>
          <w:szCs w:val="24"/>
        </w:rPr>
        <w:t>Multiple sequence alignment was performed using the MUSCLE algorithm</w:t>
      </w:r>
      <w:r w:rsidR="00F93B5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{"citationItems":[{"id":"ITEM-1","itemData":{"DOI":"10.1093/nar/gkh340","ISSN":"03051048","PMID":"15034147","abstract":"We describe MUSCLE, a new computer program for creating multiple alignments of protein sequences. Elements of the algorithm include fast distance estimation using kmer counting, progressive alignment using a new profile function we call the log-expectation score, and refinement using tree-dependent restricted partitioning. The speed and accuracy of MUSCLE are compared with T-Coffee, MAFFT and CLUSTALW on four test sets of reference alignments: BAliBASE, SABmark, SMART and a new benchmark, PREFAB. MUSCLE achieves the highest, or joint highest, rank in accuracy on each of these sets. Without refinement, MUSCLE achieves average accuracy statistically indistinguishable from T-Coffee and MAFFT, and is the fastest of the tested methods for large numbers of sequences, aligning 5000 sequences of average length 350 in 7 min on a current desktop computer. The MUSCLE program, source code and PREFAB test data are freely available at http://www.drive5.com/muscle. © Oxford University Press 20004; all rights reserved.","author":[{"dropping-particle":"","family":"Edgar","given":"Robert C.","non-dropping-particle":"","parse-names":false,"suffix":""}],"container-title":"Nucleic Acids Research","id":"ITEM-1","issue":"5","issued":{"date-parts":[["2004"]]},"page":"1792-1797","title":"MUSCLE: Multiple sequence alignment with high accuracy and high throughput","type":"article-journal","volume":"32"},"uris":["http://www.mendeley.com/documents/?uuid=9c06efc6-8960-4ab7-95d1-8b67812e7e12"]}],"mendeley":{"formattedCitation":"[48]","plainTextFormattedCitation":"[48]","previouslyFormattedCitation":"[48]"},"properties":{"noteIndex":0},"schema":"https://github.com/citation-style-language/schema/raw/master/csl-citation.json"}</w:instrText>
      </w:r>
      <w:r w:rsidR="00F93B5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[48]</w:t>
      </w:r>
      <w:r w:rsidR="00F93B58">
        <w:rPr>
          <w:rFonts w:ascii="Times New Roman" w:hAnsi="Times New Roman" w:cs="Times New Roman"/>
          <w:sz w:val="24"/>
          <w:szCs w:val="24"/>
        </w:rPr>
        <w:fldChar w:fldCharType="end"/>
      </w:r>
      <w:r w:rsidRPr="007B4D87">
        <w:rPr>
          <w:rFonts w:ascii="Times New Roman" w:hAnsi="Times New Roman" w:cs="Times New Roman"/>
          <w:sz w:val="24"/>
          <w:szCs w:val="24"/>
        </w:rPr>
        <w:t xml:space="preserve"> and phylogenetic </w:t>
      </w:r>
      <w:r w:rsidR="00F948CB">
        <w:rPr>
          <w:rFonts w:ascii="Times New Roman" w:hAnsi="Times New Roman" w:cs="Times New Roman"/>
          <w:sz w:val="24"/>
          <w:szCs w:val="24"/>
        </w:rPr>
        <w:t>trees</w:t>
      </w:r>
      <w:r w:rsidRPr="007B4D87">
        <w:rPr>
          <w:rFonts w:ascii="Times New Roman" w:hAnsi="Times New Roman" w:cs="Times New Roman"/>
          <w:sz w:val="24"/>
          <w:szCs w:val="24"/>
        </w:rPr>
        <w:t xml:space="preserve"> for the protein families were constructed using Molecular Evolutionary Genetics Analysis (MEGA-11) </w:t>
      </w:r>
      <w:r w:rsidR="00F948CB">
        <w:rPr>
          <w:rFonts w:ascii="Times New Roman" w:hAnsi="Times New Roman" w:cs="Times New Roman"/>
          <w:sz w:val="24"/>
          <w:szCs w:val="24"/>
        </w:rPr>
        <w:t>software</w:t>
      </w:r>
      <w:r w:rsidR="00F93B5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{"citationItems":[{"id":"ITEM-1","itemData":{"DOI":"10.1093/molbev/msab120","ISSN":"15371719","PMID":"33892491","abstract":"The Molecular Evolutionary Genetics Analysis (MEGA) software has matured to contain a large collection of methods and tools of computational molecular evolution. Here, we describe new additions that make MEGA a more comprehensive tool for building timetrees of species, pathogens, and gene families using rapid relaxed-clock methods. Methods for estimating divergence times and confidence intervals are implemented to use probability densities for calibration constraints for node-dating and sequence sampling dates for tip-dating analyses. They are supported by new options for tagging sequences with spatiotemporal sampling information, an expanded interactive Node Calibrations Editor, and an extended Tree Explorer to display timetrees. Also added is a Bayesian method for estimating neutral evolutionary probabilities of alleles in a species using multispecies sequence alignments and a machine learning method to test for the autocorrelation of evolutionary rates in phylogenies. The computer memory requirements for the maximum likelihood analysis are reduced significantly through reprogramming, and the graphical user interface has been made more responsive and interactive for very big data sets. These enhancements will improve the user experience, quality of results, and the pace of biological discovery. Natively compiled graphical user interface and command-line versions of MEGA11 are available for Microsoft Windows, Linux, and macOS from www.megasoftware.net.","author":[{"dropping-particle":"","family":"Tamura","given":"Koichiro","non-dropping-particle":"","parse-names":false,"suffix":""},{"dropping-particle":"","family":"Stecher","given":"Glen","non-dropping-particle":"","parse-names":false,"suffix":""},{"dropping-particle":"","family":"Kumar","given":"Sudhir","non-dropping-particle":"","parse-names":false,"suffix":""}],"container-title":"Molecular Biology and Evolution","id":"ITEM-1","issue":"7","issued":{"date-parts":[["2021"]]},"page":"3022-3027","title":"MEGA11: Molecular Evolutionary Genetics Analysis Version 11","type":"article-journal","volume":"38"},"uris":["http://www.mendeley.com/documents/?uuid=ee412dd8-3ec6-43f4-a81b-71d0d3c35acb"]}],"mendeley":{"formattedCitation":"[46]","plainTextFormattedCitation":"[46]","previouslyFormattedCitation":"[46]"},"properties":{"noteIndex":0},"schema":"https://github.com/citation-style-language/schema/raw/master/csl-citation.json"}</w:instrText>
      </w:r>
      <w:r w:rsidR="00F93B5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[46]</w:t>
      </w:r>
      <w:r w:rsidR="00F93B58">
        <w:rPr>
          <w:rFonts w:ascii="Times New Roman" w:hAnsi="Times New Roman" w:cs="Times New Roman"/>
          <w:sz w:val="24"/>
          <w:szCs w:val="24"/>
        </w:rPr>
        <w:fldChar w:fldCharType="end"/>
      </w:r>
      <w:r w:rsidRPr="007B4D87">
        <w:rPr>
          <w:rFonts w:ascii="Times New Roman" w:hAnsi="Times New Roman" w:cs="Times New Roman"/>
          <w:sz w:val="24"/>
          <w:szCs w:val="24"/>
        </w:rPr>
        <w:t xml:space="preserve">. The maximum likelihood method was employed with node reliability assessed through bootstrap analysis based on 1000 replicates. The resulting phylogenetic </w:t>
      </w:r>
      <w:r w:rsidR="00F948CB">
        <w:rPr>
          <w:rFonts w:ascii="Times New Roman" w:hAnsi="Times New Roman" w:cs="Times New Roman"/>
          <w:sz w:val="24"/>
          <w:szCs w:val="24"/>
        </w:rPr>
        <w:t>trees</w:t>
      </w:r>
      <w:r w:rsidRPr="007B4D87">
        <w:rPr>
          <w:rFonts w:ascii="Times New Roman" w:hAnsi="Times New Roman" w:cs="Times New Roman"/>
          <w:sz w:val="24"/>
          <w:szCs w:val="24"/>
        </w:rPr>
        <w:t xml:space="preserve"> were further refined and graphically represented using the Interactive Tree of Life (</w:t>
      </w:r>
      <w:proofErr w:type="spellStart"/>
      <w:r w:rsidRPr="007B4D87">
        <w:rPr>
          <w:rFonts w:ascii="Times New Roman" w:hAnsi="Times New Roman" w:cs="Times New Roman"/>
          <w:sz w:val="24"/>
          <w:szCs w:val="24"/>
        </w:rPr>
        <w:t>iTOL</w:t>
      </w:r>
      <w:proofErr w:type="spellEnd"/>
      <w:r w:rsidRPr="007B4D87">
        <w:rPr>
          <w:rFonts w:ascii="Times New Roman" w:hAnsi="Times New Roman" w:cs="Times New Roman"/>
          <w:sz w:val="24"/>
          <w:szCs w:val="24"/>
        </w:rPr>
        <w:t>) platform (</w:t>
      </w:r>
      <w:hyperlink r:id="rId16" w:history="1">
        <w:r w:rsidR="00B56BA2" w:rsidRPr="00B929EE">
          <w:rPr>
            <w:rStyle w:val="Hyperlink"/>
            <w:rFonts w:ascii="Times New Roman" w:hAnsi="Times New Roman" w:cs="Times New Roman"/>
            <w:sz w:val="24"/>
            <w:szCs w:val="24"/>
          </w:rPr>
          <w:t>https://itol.embl.de</w:t>
        </w:r>
      </w:hyperlink>
      <w:r w:rsidRPr="007B4D87">
        <w:rPr>
          <w:rFonts w:ascii="Times New Roman" w:hAnsi="Times New Roman" w:cs="Times New Roman"/>
          <w:sz w:val="24"/>
          <w:szCs w:val="24"/>
        </w:rPr>
        <w:t>)</w:t>
      </w:r>
      <w:r w:rsidR="00B56BA2">
        <w:rPr>
          <w:rFonts w:ascii="Times New Roman" w:hAnsi="Times New Roman" w:cs="Times New Roman"/>
          <w:sz w:val="24"/>
          <w:szCs w:val="24"/>
        </w:rPr>
        <w:t>.</w:t>
      </w:r>
    </w:p>
    <w:p w14:paraId="1F481AD2" w14:textId="57A380A1" w:rsidR="000806F8" w:rsidRPr="000806F8"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b/>
          <w:bCs/>
          <w:sz w:val="24"/>
          <w:szCs w:val="24"/>
        </w:rPr>
        <w:t>2.</w:t>
      </w:r>
      <w:r w:rsidR="00D96062">
        <w:rPr>
          <w:rFonts w:ascii="Times New Roman" w:hAnsi="Times New Roman" w:cs="Times New Roman"/>
          <w:b/>
          <w:bCs/>
          <w:sz w:val="24"/>
          <w:szCs w:val="24"/>
        </w:rPr>
        <w:t>5</w:t>
      </w:r>
      <w:r w:rsidRPr="000806F8">
        <w:rPr>
          <w:rFonts w:ascii="Times New Roman" w:hAnsi="Times New Roman" w:cs="Times New Roman"/>
          <w:b/>
          <w:bCs/>
          <w:sz w:val="24"/>
          <w:szCs w:val="24"/>
        </w:rPr>
        <w:t xml:space="preserve">. Promoter analysis </w:t>
      </w:r>
      <w:r w:rsidR="0096125E">
        <w:rPr>
          <w:rFonts w:ascii="Times New Roman" w:hAnsi="Times New Roman" w:cs="Times New Roman"/>
          <w:b/>
          <w:bCs/>
          <w:sz w:val="24"/>
          <w:szCs w:val="24"/>
        </w:rPr>
        <w:t>in soybean m6A regulatory genes.</w:t>
      </w:r>
    </w:p>
    <w:p w14:paraId="6F5C9BFF" w14:textId="62B6E764" w:rsidR="00CA63F1" w:rsidRDefault="000806F8" w:rsidP="00774A12">
      <w:pPr>
        <w:spacing w:line="360" w:lineRule="auto"/>
        <w:jc w:val="both"/>
        <w:rPr>
          <w:rFonts w:ascii="Times New Roman" w:hAnsi="Times New Roman" w:cs="Times New Roman"/>
          <w:sz w:val="24"/>
          <w:szCs w:val="24"/>
        </w:rPr>
      </w:pPr>
      <w:r w:rsidRPr="000806F8">
        <w:rPr>
          <w:rFonts w:ascii="Times New Roman" w:hAnsi="Times New Roman" w:cs="Times New Roman"/>
          <w:sz w:val="24"/>
          <w:szCs w:val="24"/>
        </w:rPr>
        <w:lastRenderedPageBreak/>
        <w:t xml:space="preserve">The 1000 bp upstream sequences from the transcription start site, were collected, and submitted to the </w:t>
      </w:r>
      <w:proofErr w:type="spellStart"/>
      <w:r w:rsidRPr="000806F8">
        <w:rPr>
          <w:rFonts w:ascii="Times New Roman" w:hAnsi="Times New Roman" w:cs="Times New Roman"/>
          <w:sz w:val="24"/>
          <w:szCs w:val="24"/>
        </w:rPr>
        <w:t>PlantCare</w:t>
      </w:r>
      <w:proofErr w:type="spellEnd"/>
      <w:r w:rsidRPr="000806F8">
        <w:rPr>
          <w:rFonts w:ascii="Times New Roman" w:hAnsi="Times New Roman" w:cs="Times New Roman"/>
          <w:sz w:val="24"/>
          <w:szCs w:val="24"/>
        </w:rPr>
        <w:t xml:space="preserve"> database</w:t>
      </w:r>
      <w:r w:rsidR="00B001A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{"citationItems":[{"id":"ITEM-1","itemData":{"DOI":"10.1093/nar/30.1.325","ISSN":"03051048","PMID":"11752327","abstract":"PlantCARE is a database of plant cis-acting regulatory elements, enhancers and repressors. Regulatory elements are represented by positional matrices, consensus sequences and individual sites on particular promoter sequences. Links to the EMBL, TRANSFAC and MEDLINE databases are provided when available. Data about the transcription sites are extracted mainly from the literature, supplemented with an increasing number of in silico predicted data. Apart from a general description for specific transcription factor sites, levels of confidence for the experimental evidence, functional information and the position on the promoter are given as well. New features have been implemented to search for plant cis-acting regulatory elements in a query sequence. Furthermore, links are now provided to a new clustering and motif search method to investigate clusters of co-expressed genes. New regulatory elements can be sent automatically and will be added to the database after curation. The PlantCARE relational database is available via the World Wide Web at http://sphinx.rug.ac.be:8080/PlantCARE/.","author":[{"dropping-particle":"","family":"Lescot","given":"Magali","non-dropping-particle":"","parse-names":false,"suffix":""},{"dropping-particle":"","family":"Déhais","given":"Patrice","non-dropping-particle":"","parse-names":false,"suffix":""},{"dropping-particle":"","family":"Thijs","given":"Gert","non-dropping-particle":"","parse-names":false,"suffix":""},{"dropping-particle":"","family":"Marchal","given":"Kathleen","non-dropping-particle":"","parse-names":false,"suffix":""},{"dropping-particle":"","family":"Moreau","given":"Yves","non-dropping-particle":"","parse-names":false,"suffix":""},{"dropping-particle":"","family":"Peer","given":"Yves","non-dropping-particle":"Van De","parse-names":false,"suffix":""},{"dropping-particle":"","family":"Rouzé","given":"Pierre","non-dropping-particle":"","parse-names":false,"suffix":""},{"dropping-particle":"","family":"Rombauts","given":"Stephane","non-dropping-particle":"","parse-names":false,"suffix":""}],"container-title":"Nucleic Acids Research","id":"ITEM-1","issue":"1","issued":{"date-parts":[["2002"]]},"page":"325-327","title":"PlantCARE, a database of plant cis-acting regulatory elements and a portal to tools for in silico analysis of promoter sequences","type":"article-journal","volume":"30"},"uris":["http://www.mendeley.com/documents/?uuid=92cb95d6-d189-4490-98d8-715291d5724e"]}],"mendeley":{"formattedCitation":"[49]","plainTextFormattedCitation":"[49]","previouslyFormattedCitation":"[49]"},"properties":{"noteIndex":0},"schema":"https://github.com/citation-style-language/schema/raw/master/csl-citation.json"}</w:instrText>
      </w:r>
      <w:r w:rsidR="00B001A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[49]</w:t>
      </w:r>
      <w:r w:rsidR="00B001AA">
        <w:rPr>
          <w:rFonts w:ascii="Times New Roman" w:hAnsi="Times New Roman" w:cs="Times New Roman"/>
          <w:sz w:val="24"/>
          <w:szCs w:val="24"/>
        </w:rPr>
        <w:fldChar w:fldCharType="end"/>
      </w:r>
      <w:r w:rsidR="00B001AA">
        <w:rPr>
          <w:rFonts w:ascii="Times New Roman" w:hAnsi="Times New Roman" w:cs="Times New Roman"/>
          <w:sz w:val="24"/>
          <w:szCs w:val="24"/>
        </w:rPr>
        <w:t xml:space="preserve"> </w:t>
      </w:r>
      <w:r w:rsidRPr="000806F8">
        <w:rPr>
          <w:rFonts w:ascii="Times New Roman" w:hAnsi="Times New Roman" w:cs="Times New Roman"/>
          <w:sz w:val="24"/>
          <w:szCs w:val="24"/>
        </w:rPr>
        <w:t>for cis-acting element analysis</w:t>
      </w:r>
      <w:r w:rsidR="00B001AA">
        <w:rPr>
          <w:rFonts w:ascii="Times New Roman" w:hAnsi="Times New Roman" w:cs="Times New Roman"/>
          <w:sz w:val="24"/>
          <w:szCs w:val="24"/>
        </w:rPr>
        <w:t>.</w:t>
      </w:r>
      <w:r w:rsidRPr="000806F8">
        <w:rPr>
          <w:rFonts w:ascii="Times New Roman" w:hAnsi="Times New Roman" w:cs="Times New Roman"/>
          <w:sz w:val="24"/>
          <w:szCs w:val="24"/>
        </w:rPr>
        <w:t xml:space="preserve"> The presence of identified cis-acting elements on the putative promoter of every gene ha</w:t>
      </w:r>
      <w:r w:rsidR="001A0364">
        <w:rPr>
          <w:rFonts w:ascii="Times New Roman" w:hAnsi="Times New Roman" w:cs="Times New Roman"/>
          <w:sz w:val="24"/>
          <w:szCs w:val="24"/>
        </w:rPr>
        <w:t>d</w:t>
      </w:r>
      <w:r w:rsidRPr="000806F8">
        <w:rPr>
          <w:rFonts w:ascii="Times New Roman" w:hAnsi="Times New Roman" w:cs="Times New Roman"/>
          <w:sz w:val="24"/>
          <w:szCs w:val="24"/>
        </w:rPr>
        <w:t xml:space="preserve"> been depicted using </w:t>
      </w:r>
      <w:proofErr w:type="spellStart"/>
      <w:r w:rsidRPr="000806F8">
        <w:rPr>
          <w:rFonts w:ascii="Times New Roman" w:hAnsi="Times New Roman" w:cs="Times New Roman"/>
          <w:sz w:val="24"/>
          <w:szCs w:val="24"/>
        </w:rPr>
        <w:t>TBtool</w:t>
      </w:r>
      <w:ins w:id="43" w:author="Joy Prokash Debnath" w:date="2024-12-29T18:06:00Z" w16du:dateUtc="2024-12-29T12:06:00Z">
        <w:r w:rsidR="007A7613">
          <w:rPr>
            <w:rFonts w:ascii="Times New Roman" w:hAnsi="Times New Roman" w:cs="Times New Roman"/>
            <w:sz w:val="24"/>
            <w:szCs w:val="24"/>
          </w:rPr>
          <w:t>s</w:t>
        </w:r>
      </w:ins>
      <w:proofErr w:type="spellEnd"/>
      <w:r w:rsidR="00125D7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{"citationItems":[{"id":"ITEM-1","itemData":{"DOI":"10.1016/j.molp.2020.06.009","ISSN":"17529867","PMID":"32585190","abstract":"TBtools, a stand-alone bioinformatics software with a user-friendly interface is presented in this study. The toolkit incorporates over 130 functions, which are designed to meet the increasing demand for big-data analyses, ranging from bulk sequence processing to interactive data visualization. Its robustness has been validated by tens of thousands of users, making it a handy and useful toolkit for biologists.","author":[{"dropping-particle":"","family":"Chen","given":"Chengjie","non-dropping-particle":"","parse-names":false,"suffix":""},{"dropping-particle":"","family":"Chen","given":"Hao","non-dropping-particle":"","parse-names":false,"suffix":""},{"dropping-particle":"","family":"Zhang","given":"Yi","non-dropping-particle":"","parse-names":false,"suffix":""},{"dropping-particle":"","family":"Thomas","given":"Hannah R.","non-dropping-particle":"","parse-names":false,"suffix":""},{"dropping-particle":"","family":"Frank","given":"Margaret H.","non-dropping-particle":"","parse-names":false,"suffix":""},{"dropping-particle":"","family":"He","given":"Yehua","non-dropping-particle":"","parse-names":false,"suffix":""},{"dropping-particle":"","family":"Xia","given":"Rui","non-dropping-particle":"","parse-names":false,"suffix":""}],"container-title":"Molecular Plant","id":"ITEM-1","issue":"8","issued":{"date-parts":[["2020"]]},"page":"1194-1202","publisher":"Elsevier Ltd","title":"TBtools: An Integrative Toolkit Developed for Interactive Analyses of Big Biological Data","type":"article-journal","volume":"13"},"uris":["http://www.mendeley.com/documents/?uuid=001027da-c9de-4714-a05e-60be04358f02"]}],"mendeley":{"formattedCitation":"[42]","plainTextFormattedCitation":"[42]","previouslyFormattedCitation":"[42]"},"properties":{"noteIndex":0},"schema":"https://github.com/citation-style-language/schema/raw/master/csl-citation.json"}</w:instrText>
      </w:r>
      <w:r w:rsidR="00125D7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[42]</w:t>
      </w:r>
      <w:r w:rsidR="00125D7A">
        <w:rPr>
          <w:rFonts w:ascii="Times New Roman" w:hAnsi="Times New Roman" w:cs="Times New Roman"/>
          <w:sz w:val="24"/>
          <w:szCs w:val="24"/>
        </w:rPr>
        <w:fldChar w:fldCharType="end"/>
      </w:r>
      <w:r w:rsidRPr="000806F8">
        <w:rPr>
          <w:rFonts w:ascii="Times New Roman" w:hAnsi="Times New Roman" w:cs="Times New Roman"/>
          <w:sz w:val="24"/>
          <w:szCs w:val="24"/>
        </w:rPr>
        <w:t>.</w:t>
      </w:r>
    </w:p>
    <w:p w14:paraId="22E47645" w14:textId="2974353A" w:rsidR="00BA27D9" w:rsidRDefault="00BA27D9" w:rsidP="00774A12">
      <w:pPr>
        <w:spacing w:line="360" w:lineRule="auto"/>
        <w:jc w:val="both"/>
        <w:rPr>
          <w:rFonts w:ascii="Times New Roman" w:hAnsi="Times New Roman" w:cs="Times New Roman"/>
          <w:b/>
          <w:bCs/>
          <w:sz w:val="24"/>
          <w:szCs w:val="24"/>
        </w:rPr>
      </w:pPr>
      <w:r w:rsidRPr="00BA27D9">
        <w:rPr>
          <w:rFonts w:ascii="Times New Roman" w:hAnsi="Times New Roman" w:cs="Times New Roman"/>
          <w:b/>
          <w:bCs/>
          <w:sz w:val="24"/>
          <w:szCs w:val="24"/>
        </w:rPr>
        <w:t>2.</w:t>
      </w:r>
      <w:r>
        <w:rPr>
          <w:rFonts w:ascii="Times New Roman" w:hAnsi="Times New Roman" w:cs="Times New Roman"/>
          <w:b/>
          <w:bCs/>
          <w:sz w:val="24"/>
          <w:szCs w:val="24"/>
        </w:rPr>
        <w:t>6</w:t>
      </w:r>
      <w:r w:rsidRPr="00BA27D9">
        <w:rPr>
          <w:rFonts w:ascii="Times New Roman" w:hAnsi="Times New Roman" w:cs="Times New Roman"/>
          <w:b/>
          <w:bCs/>
          <w:sz w:val="24"/>
          <w:szCs w:val="24"/>
        </w:rPr>
        <w:t xml:space="preserve">. </w:t>
      </w:r>
      <w:r w:rsidR="00B21347">
        <w:rPr>
          <w:rFonts w:ascii="Times New Roman" w:hAnsi="Times New Roman" w:cs="Times New Roman"/>
          <w:b/>
          <w:bCs/>
          <w:sz w:val="24"/>
          <w:szCs w:val="24"/>
        </w:rPr>
        <w:t>Functional</w:t>
      </w:r>
      <w:r w:rsidRPr="00BA27D9">
        <w:rPr>
          <w:rFonts w:ascii="Times New Roman" w:hAnsi="Times New Roman" w:cs="Times New Roman"/>
          <w:b/>
          <w:bCs/>
          <w:sz w:val="24"/>
          <w:szCs w:val="24"/>
        </w:rPr>
        <w:t xml:space="preserve"> enrichment </w:t>
      </w:r>
      <w:r w:rsidR="00B21347">
        <w:rPr>
          <w:rFonts w:ascii="Times New Roman" w:hAnsi="Times New Roman" w:cs="Times New Roman"/>
          <w:b/>
          <w:bCs/>
          <w:sz w:val="24"/>
          <w:szCs w:val="24"/>
        </w:rPr>
        <w:t>visualization of m6A regulatory genes</w:t>
      </w:r>
    </w:p>
    <w:p w14:paraId="12FECBC2" w14:textId="11BF7A86" w:rsidR="006F6F52" w:rsidRPr="00736782" w:rsidRDefault="000A1ACE" w:rsidP="006F6F52">
      <w:pPr>
        <w:spacing w:line="360" w:lineRule="auto"/>
        <w:jc w:val="both"/>
        <w:rPr>
          <w:rFonts w:ascii="Times New Roman" w:hAnsi="Times New Roman" w:cs="Times New Roman"/>
          <w:sz w:val="24"/>
          <w:szCs w:val="24"/>
        </w:rPr>
      </w:pPr>
      <w:r>
        <w:rPr>
          <w:rFonts w:ascii="Times New Roman" w:hAnsi="Times New Roman" w:cs="Times New Roman"/>
          <w:sz w:val="24"/>
          <w:szCs w:val="24"/>
        </w:rPr>
        <w:t>Gene ontology enrichment</w:t>
      </w:r>
      <w:r w:rsidR="00D904F2">
        <w:rPr>
          <w:rFonts w:ascii="Times New Roman" w:hAnsi="Times New Roman" w:cs="Times New Roman"/>
          <w:sz w:val="24"/>
          <w:szCs w:val="24"/>
        </w:rPr>
        <w:t xml:space="preserve"> in three </w:t>
      </w:r>
      <w:r w:rsidR="00CD160F">
        <w:rPr>
          <w:rFonts w:ascii="Times New Roman" w:hAnsi="Times New Roman" w:cs="Times New Roman"/>
          <w:sz w:val="24"/>
          <w:szCs w:val="24"/>
        </w:rPr>
        <w:t>categories</w:t>
      </w:r>
      <w:r w:rsidR="00D904F2">
        <w:rPr>
          <w:rFonts w:ascii="Times New Roman" w:hAnsi="Times New Roman" w:cs="Times New Roman"/>
          <w:sz w:val="24"/>
          <w:szCs w:val="24"/>
        </w:rPr>
        <w:t xml:space="preserve"> such as</w:t>
      </w:r>
      <w:r w:rsidR="006F6F52">
        <w:rPr>
          <w:rFonts w:ascii="Times New Roman" w:hAnsi="Times New Roman" w:cs="Times New Roman"/>
          <w:sz w:val="24"/>
          <w:szCs w:val="24"/>
        </w:rPr>
        <w:t xml:space="preserve"> </w:t>
      </w:r>
      <w:r w:rsidR="006F6F52" w:rsidRPr="00736782">
        <w:rPr>
          <w:rFonts w:ascii="Times New Roman" w:hAnsi="Times New Roman" w:cs="Times New Roman"/>
          <w:sz w:val="24"/>
          <w:szCs w:val="24"/>
        </w:rPr>
        <w:t>cellular component (CC), biological process (BP) and molecular function (MF)</w:t>
      </w:r>
      <w:r w:rsidR="005F6027">
        <w:rPr>
          <w:rFonts w:ascii="Times New Roman" w:hAnsi="Times New Roman" w:cs="Times New Roman"/>
          <w:sz w:val="24"/>
          <w:szCs w:val="24"/>
        </w:rPr>
        <w:t xml:space="preserve"> </w:t>
      </w:r>
      <w:r w:rsidR="00B63046">
        <w:rPr>
          <w:rFonts w:ascii="Times New Roman" w:hAnsi="Times New Roman" w:cs="Times New Roman"/>
          <w:sz w:val="24"/>
          <w:szCs w:val="24"/>
        </w:rPr>
        <w:t>was</w:t>
      </w:r>
      <w:r w:rsidR="005F6027">
        <w:rPr>
          <w:rFonts w:ascii="Times New Roman" w:hAnsi="Times New Roman" w:cs="Times New Roman"/>
          <w:sz w:val="24"/>
          <w:szCs w:val="24"/>
        </w:rPr>
        <w:t xml:space="preserve"> executed using the STRING database</w:t>
      </w:r>
      <w:r w:rsidR="00C335B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{"citationItems":[{"id":"ITEM-1","itemData":{"DOI":"10.1093/nar/gky1131","ISSN":"13624962","PMID":"30476243","abstract":"Proteins and their functional interactions form the backbone of the cellular machinery. Their connectivity network needs to be considered for the full understanding of biological phenomena, but the available information on protein-protein associations is incomplete and exhibits varying levels of annotation granularity and reliability. The STRING database aims to collect, score and integrate all publicly available sources of protein-protein interaction information, and to complement these with computational predictions. Its goal is to achieve a comprehensive and objective global network, including direct (physical) as well as indirect (functional) interactions. The latest version of STRING (11.0) more than doubles the number of organisms it covers, to 5090. The most important new feature is an option to upload entire, genome-wide datasets as input, allowing users to visualize subsets as interaction networks and to perform gene-set enrichment analysis on the entire input. For the enrichment analysis, STRING implements well-known classification systems such as Gene Ontology and KEGG, but also offers additional, new classification systems based on high-throughput text-mining as well as on a hierarchical clustering of the association network itself. The STRING resource is available online at https://string-db.org/.","author":[{"dropping-particle":"","family":"Szklarczyk","given":"Damian","non-dropping-particle":"","parse-names":false,"suffix":""},{"dropping-particle":"","family":"Gable","given":"Annika L.","non-dropping-particle":"","parse-names":false,"suffix":""},{"dropping-particle":"","family":"Lyon","given":"David","non-dropping-particle":"","parse-names":false,"suffix":""},{"dropping-particle":"","family":"Junge","given":"Alexander","non-dropping-particle":"","parse-names":false,"suffix":""},{"dropping-particle":"","family":"Wyder","given":"Stefan","non-dropping-particle":"","parse-names":false,"suffix":""},{"dropping-particle":"","family":"Huerta-Cepas","given":"Jaime","non-dropping-particle":"","parse-names":false,"suffix":""},{"dropping-particle":"","family":"Simonovic","given":"Milan","non-dropping-particle":"","parse-names":false,"suffix":""},{"dropping-particle":"","family":"Doncheva","given":"Nadezhda T.","non-dropping-particle":"","parse-names":false,"suffix":""},{"dropping-particle":"","family":"Morris","given":"John H.","non-dropping-particle":"","parse-names":false,"suffix":""},{"dropping-particle":"","family":"Bork","given":"Peer","non-dropping-particle":"","parse-names":false,"suffix":""},{"dropping-particle":"","family":"Jensen","given":"Lars J.","non-dropping-particle":"","parse-names":false,"suffix":""},{"dropping-particle":"","family":"Mering","given":"Christian","non-dropping-particle":"Von","parse-names":false,"suffix":""}],"container-title":"Nucleic Acids Research","id":"ITEM-1","issue":"D1","issued":{"date-parts":[["2019"]]},"page":"D607-D613","publisher":"Oxford University Press","title":"STRING v11: Protein-protein association networks with increased coverage, supporting functional discovery in genome-wide experimental datasets","type":"article-journal","volume":"47"},"uris":["http://www.mendeley.com/documents/?uuid=b633e3ea-6943-4171-a89e-b115c5d0f004"]}],"mendeley":{"formattedCitation":"[50]","plainTextFormattedCitation":"[50]","previouslyFormattedCitation":"[50]"},"properties":{"noteIndex":0},"schema":"https://github.com/citation-style-language/schema/raw/master/csl-citation.json"}</w:instrText>
      </w:r>
      <w:r w:rsidR="00C335B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[50]</w:t>
      </w:r>
      <w:r w:rsidR="00C335B2">
        <w:rPr>
          <w:rFonts w:ascii="Times New Roman" w:hAnsi="Times New Roman" w:cs="Times New Roman"/>
          <w:sz w:val="24"/>
          <w:szCs w:val="24"/>
        </w:rPr>
        <w:fldChar w:fldCharType="end"/>
      </w:r>
      <w:r w:rsidR="006F6F52" w:rsidRPr="00736782">
        <w:rPr>
          <w:rFonts w:ascii="Times New Roman" w:hAnsi="Times New Roman" w:cs="Times New Roman"/>
          <w:sz w:val="24"/>
          <w:szCs w:val="24"/>
        </w:rPr>
        <w:t>.</w:t>
      </w:r>
      <w:r w:rsidR="004A60BB">
        <w:rPr>
          <w:rFonts w:ascii="Times New Roman" w:hAnsi="Times New Roman" w:cs="Times New Roman"/>
          <w:sz w:val="24"/>
          <w:szCs w:val="24"/>
        </w:rPr>
        <w:t xml:space="preserve"> </w:t>
      </w:r>
      <w:r w:rsidR="00BF1C0A">
        <w:rPr>
          <w:rFonts w:ascii="Times New Roman" w:hAnsi="Times New Roman" w:cs="Times New Roman"/>
          <w:sz w:val="24"/>
          <w:szCs w:val="24"/>
        </w:rPr>
        <w:t>FDR (</w:t>
      </w:r>
      <w:r w:rsidR="00967DEF">
        <w:rPr>
          <w:rFonts w:ascii="Times New Roman" w:hAnsi="Times New Roman" w:cs="Times New Roman"/>
          <w:sz w:val="24"/>
          <w:szCs w:val="24"/>
        </w:rPr>
        <w:t>False discovery rate)</w:t>
      </w:r>
      <w:r w:rsidR="000B1879">
        <w:rPr>
          <w:rFonts w:ascii="Times New Roman" w:hAnsi="Times New Roman" w:cs="Times New Roman"/>
          <w:sz w:val="24"/>
          <w:szCs w:val="24"/>
        </w:rPr>
        <w:t xml:space="preserve"> </w:t>
      </w:r>
      <w:r w:rsidR="00103BC0">
        <w:rPr>
          <w:rFonts w:ascii="Times New Roman" w:hAnsi="Times New Roman" w:cs="Times New Roman"/>
          <w:sz w:val="24"/>
          <w:szCs w:val="24"/>
        </w:rPr>
        <w:t>=&lt;0.05 was set</w:t>
      </w:r>
      <w:r w:rsidR="002F5C80">
        <w:rPr>
          <w:rFonts w:ascii="Times New Roman" w:hAnsi="Times New Roman" w:cs="Times New Roman"/>
          <w:sz w:val="24"/>
          <w:szCs w:val="24"/>
        </w:rPr>
        <w:t>.</w:t>
      </w:r>
      <w:r w:rsidR="00FE267B">
        <w:rPr>
          <w:rFonts w:ascii="Times New Roman" w:hAnsi="Times New Roman" w:cs="Times New Roman"/>
          <w:sz w:val="24"/>
          <w:szCs w:val="24"/>
        </w:rPr>
        <w:t xml:space="preserve"> </w:t>
      </w:r>
      <w:r w:rsidR="00FA7CB1">
        <w:rPr>
          <w:rFonts w:ascii="Times New Roman" w:hAnsi="Times New Roman" w:cs="Times New Roman"/>
          <w:sz w:val="24"/>
          <w:szCs w:val="24"/>
        </w:rPr>
        <w:t xml:space="preserve">Number of </w:t>
      </w:r>
      <w:r w:rsidR="00CD160F">
        <w:rPr>
          <w:rFonts w:ascii="Times New Roman" w:hAnsi="Times New Roman" w:cs="Times New Roman"/>
          <w:sz w:val="24"/>
          <w:szCs w:val="24"/>
        </w:rPr>
        <w:t>terms</w:t>
      </w:r>
      <w:r w:rsidR="00FA7CB1">
        <w:rPr>
          <w:rFonts w:ascii="Times New Roman" w:hAnsi="Times New Roman" w:cs="Times New Roman"/>
          <w:sz w:val="24"/>
          <w:szCs w:val="24"/>
        </w:rPr>
        <w:t xml:space="preserve"> was shown as 10.</w:t>
      </w:r>
      <w:r w:rsidR="00FD3A50">
        <w:rPr>
          <w:rFonts w:ascii="Times New Roman" w:hAnsi="Times New Roman" w:cs="Times New Roman"/>
          <w:sz w:val="24"/>
          <w:szCs w:val="24"/>
        </w:rPr>
        <w:t xml:space="preserve"> </w:t>
      </w:r>
      <w:r w:rsidR="00FD3A50" w:rsidRPr="00736782">
        <w:rPr>
          <w:rFonts w:ascii="Times New Roman" w:hAnsi="Times New Roman" w:cs="Times New Roman"/>
          <w:sz w:val="24"/>
          <w:szCs w:val="24"/>
        </w:rPr>
        <w:t xml:space="preserve">The results </w:t>
      </w:r>
      <w:r w:rsidR="001A0364">
        <w:rPr>
          <w:rFonts w:ascii="Times New Roman" w:hAnsi="Times New Roman" w:cs="Times New Roman"/>
          <w:sz w:val="24"/>
          <w:szCs w:val="24"/>
        </w:rPr>
        <w:t>were</w:t>
      </w:r>
      <w:r w:rsidR="00FD3A50" w:rsidRPr="00736782">
        <w:rPr>
          <w:rFonts w:ascii="Times New Roman" w:hAnsi="Times New Roman" w:cs="Times New Roman"/>
          <w:sz w:val="24"/>
          <w:szCs w:val="24"/>
        </w:rPr>
        <w:t xml:space="preserve"> shown as a bar chart and </w:t>
      </w:r>
      <w:r w:rsidR="003931EE">
        <w:rPr>
          <w:rFonts w:ascii="Times New Roman" w:hAnsi="Times New Roman" w:cs="Times New Roman"/>
          <w:sz w:val="24"/>
          <w:szCs w:val="24"/>
        </w:rPr>
        <w:t xml:space="preserve">a </w:t>
      </w:r>
      <w:r w:rsidR="00FD3A50" w:rsidRPr="00736782">
        <w:rPr>
          <w:rFonts w:ascii="Times New Roman" w:hAnsi="Times New Roman" w:cs="Times New Roman"/>
          <w:sz w:val="24"/>
          <w:szCs w:val="24"/>
        </w:rPr>
        <w:t>bubble chart.</w:t>
      </w:r>
    </w:p>
    <w:p w14:paraId="3EFEA123" w14:textId="0F9A63D4" w:rsidR="0096125E" w:rsidRPr="00E037DC" w:rsidRDefault="00752062" w:rsidP="00774A12">
      <w:pPr>
        <w:spacing w:line="360" w:lineRule="auto"/>
        <w:jc w:val="both"/>
        <w:rPr>
          <w:rFonts w:ascii="Times New Roman" w:hAnsi="Times New Roman" w:cs="Times New Roman"/>
          <w:b/>
          <w:bCs/>
          <w:sz w:val="24"/>
          <w:szCs w:val="24"/>
        </w:rPr>
      </w:pPr>
      <w:r w:rsidRPr="00E037DC">
        <w:rPr>
          <w:rFonts w:ascii="Times New Roman" w:hAnsi="Times New Roman" w:cs="Times New Roman"/>
          <w:b/>
          <w:bCs/>
          <w:sz w:val="24"/>
          <w:szCs w:val="24"/>
        </w:rPr>
        <w:t>2.</w:t>
      </w:r>
      <w:r w:rsidR="00BA27D9">
        <w:rPr>
          <w:rFonts w:ascii="Times New Roman" w:hAnsi="Times New Roman" w:cs="Times New Roman"/>
          <w:b/>
          <w:bCs/>
          <w:sz w:val="24"/>
          <w:szCs w:val="24"/>
        </w:rPr>
        <w:t>7</w:t>
      </w:r>
      <w:r w:rsidRPr="00E037DC">
        <w:rPr>
          <w:rFonts w:ascii="Times New Roman" w:hAnsi="Times New Roman" w:cs="Times New Roman"/>
          <w:b/>
          <w:bCs/>
          <w:sz w:val="24"/>
          <w:szCs w:val="24"/>
        </w:rPr>
        <w:t xml:space="preserve">. </w:t>
      </w:r>
      <w:commentRangeStart w:id="44"/>
      <w:r w:rsidR="00E037DC" w:rsidRPr="00E037DC">
        <w:rPr>
          <w:rFonts w:ascii="Times New Roman" w:hAnsi="Times New Roman" w:cs="Times New Roman"/>
          <w:b/>
          <w:bCs/>
          <w:sz w:val="24"/>
          <w:szCs w:val="24"/>
        </w:rPr>
        <w:t>Protein-protein interactions</w:t>
      </w:r>
      <w:r w:rsidR="00F80C5C">
        <w:rPr>
          <w:rFonts w:ascii="Times New Roman" w:hAnsi="Times New Roman" w:cs="Times New Roman"/>
          <w:b/>
          <w:bCs/>
          <w:sz w:val="24"/>
          <w:szCs w:val="24"/>
        </w:rPr>
        <w:t>, cluster prediction</w:t>
      </w:r>
      <w:r w:rsidR="00E037DC" w:rsidRPr="00E037DC">
        <w:rPr>
          <w:rFonts w:ascii="Times New Roman" w:hAnsi="Times New Roman" w:cs="Times New Roman"/>
          <w:b/>
          <w:bCs/>
          <w:sz w:val="24"/>
          <w:szCs w:val="24"/>
        </w:rPr>
        <w:t xml:space="preserve"> and hub gene identifications</w:t>
      </w:r>
      <w:commentRangeEnd w:id="44"/>
      <w:r w:rsidR="00000619">
        <w:rPr>
          <w:rStyle w:val="CommentReference"/>
        </w:rPr>
        <w:commentReference w:id="44"/>
      </w:r>
    </w:p>
    <w:p w14:paraId="1A62A752" w14:textId="1ADF3A80" w:rsidR="00E037DC" w:rsidRDefault="000806F8" w:rsidP="00774A12">
      <w:pPr>
        <w:spacing w:line="360" w:lineRule="auto"/>
        <w:jc w:val="both"/>
        <w:rPr>
          <w:rFonts w:ascii="Times New Roman" w:hAnsi="Times New Roman" w:cs="Times New Roman"/>
          <w:sz w:val="24"/>
          <w:szCs w:val="24"/>
        </w:rPr>
      </w:pPr>
      <w:r w:rsidRPr="000806F8">
        <w:rPr>
          <w:rFonts w:ascii="Times New Roman" w:hAnsi="Times New Roman" w:cs="Times New Roman"/>
          <w:sz w:val="24"/>
          <w:szCs w:val="24"/>
        </w:rPr>
        <w:t>The STRING v11.5 database</w:t>
      </w:r>
      <w:r w:rsidR="0064673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{"citationItems":[{"id":"ITEM-1","itemData":{"DOI":"10.1093/nar/gky1131","ISSN":"13624962","PMID":"30476243","abstract":"Proteins and their functional interactions form the backbone of the cellular machinery. Their connectivity network needs to be considered for the full understanding of biological phenomena, but the available information on protein-protein associations is incomplete and exhibits varying levels of annotation granularity and reliability. The STRING database aims to collect, score and integrate all publicly available sources of protein-protein interaction information, and to complement these with computational predictions. Its goal is to achieve a comprehensive and objective global network, including direct (physical) as well as indirect (functional) interactions. The latest version of STRING (11.0) more than doubles the number of organisms it covers, to 5090. The most important new feature is an option to upload entire, genome-wide datasets as input, allowing users to visualize subsets as interaction networks and to perform gene-set enrichment analysis on the entire input. For the enrichment analysis, STRING implements well-known classification systems such as Gene Ontology and KEGG, but also offers additional, new classification systems based on high-throughput text-mining as well as on a hierarchical clustering of the association network itself. The STRING resource is available online at https://string-db.org/.","author":[{"dropping-particle":"","family":"Szklarczyk","given":"Damian","non-dropping-particle":"","parse-names":false,"suffix":""},{"dropping-particle":"","family":"Gable","given":"Annika L.","non-dropping-particle":"","parse-names":false,"suffix":""},{"dropping-particle":"","family":"Lyon","given":"David","non-dropping-particle":"","parse-names":false,"suffix":""},{"dropping-particle":"","family":"Junge","given":"Alexander","non-dropping-particle":"","parse-names":false,"suffix":""},{"dropping-particle":"","family":"Wyder","given":"Stefan","non-dropping-particle":"","parse-names":false,"suffix":""},{"dropping-particle":"","family":"Huerta-Cepas","given":"Jaime","non-dropping-particle":"","parse-names":false,"suffix":""},{"dropping-particle":"","family":"Simonovic","given":"Milan","non-dropping-particle":"","parse-names":false,"suffix":""},{"dropping-particle":"","family":"Doncheva","given":"Nadezhda T.","non-dropping-particle":"","parse-names":false,"suffix":""},{"dropping-particle":"","family":"Morris","given":"John H.","non-dropping-particle":"","parse-names":false,"suffix":""},{"dropping-particle":"","family":"Bork","given":"Peer","non-dropping-particle":"","parse-names":false,"suffix":""},{"dropping-particle":"","family":"Jensen","given":"Lars J.","non-dropping-particle":"","parse-names":false,"suffix":""},{"dropping-particle":"","family":"Mering","given":"Christian","non-dropping-particle":"Von","parse-names":false,"suffix":""}],"container-title":"Nucleic Acids Research","id":"ITEM-1","issue":"D1","issued":{"date-parts":[["2019"]]},"page":"D607-D613","publisher":"Oxford University Press","title":"STRING v11: Protein-protein association networks with increased coverage, supporting functional discovery in genome-wide experimental datasets","type":"article-journal","volume":"47"},"uris":["http://www.mendeley.com/documents/?uuid=b633e3ea-6943-4171-a89e-b115c5d0f004"]}],"mendeley":{"formattedCitation":"[50]","plainTextFormattedCitation":"[50]","previouslyFormattedCitation":"[50]"},"properties":{"noteIndex":0},"schema":"https://github.com/citation-style-language/schema/raw/master/csl-citation.json"}</w:instrText>
      </w:r>
      <w:r w:rsidR="0064673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[50]</w:t>
      </w:r>
      <w:r w:rsidR="00646738">
        <w:rPr>
          <w:rFonts w:ascii="Times New Roman" w:hAnsi="Times New Roman" w:cs="Times New Roman"/>
          <w:sz w:val="24"/>
          <w:szCs w:val="24"/>
        </w:rPr>
        <w:fldChar w:fldCharType="end"/>
      </w:r>
      <w:r w:rsidRPr="000806F8">
        <w:rPr>
          <w:rFonts w:ascii="Times New Roman" w:hAnsi="Times New Roman" w:cs="Times New Roman"/>
          <w:sz w:val="24"/>
          <w:szCs w:val="24"/>
        </w:rPr>
        <w:t xml:space="preserve"> was used to construct the protein-protein interaction network among m6A regulatory genes in soybeans. The output file from STRING was visualized by </w:t>
      </w:r>
      <w:proofErr w:type="spellStart"/>
      <w:r w:rsidRPr="000806F8">
        <w:rPr>
          <w:rFonts w:ascii="Times New Roman" w:hAnsi="Times New Roman" w:cs="Times New Roman"/>
          <w:sz w:val="24"/>
          <w:szCs w:val="24"/>
        </w:rPr>
        <w:t>Cytoscape</w:t>
      </w:r>
      <w:proofErr w:type="spellEnd"/>
      <w:r w:rsidRPr="000806F8">
        <w:rPr>
          <w:rFonts w:ascii="Times New Roman" w:hAnsi="Times New Roman" w:cs="Times New Roman"/>
          <w:sz w:val="24"/>
          <w:szCs w:val="24"/>
        </w:rPr>
        <w:t xml:space="preserve"> software</w:t>
      </w:r>
      <w:r w:rsidR="00651040">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1088-9051","author":[{"dropping-particle":"","family":"Shannon","given":"Paul","non-dropping-particle":"","parse-names":false,"suffix":""},{"dropping-particle":"","family":"Markiel","given":"Andrew","non-dropping-particle":"","parse-names":false,"suffix":""},{"dropping-particle":"","family":"Ozier","given":"Owen","non-dropping-particle":"","parse-names":false,"suffix":""},{"dropping-particle":"","family":"Baliga","given":"Nitin S","non-dropping-particle":"","parse-names":false,"suffix":""},{"dropping-particle":"","family":"Wang","given":"Jonathan T","non-dropping-particle":"","parse-names":false,"suffix":""},{"dropping-particle":"","family":"Ramage","given":"Daniel","non-dropping-particle":"","parse-names":false,"suffix":""},{"dropping-particle":"","family":"Amin","given":"Nada","non-dropping-particle":"","parse-names":false,"suffix":""},{"dropping-particle":"","family":"Schwikowski","given":"Benno","non-dropping-particle":"","parse-names":false,"suffix":""},{"dropping-particle":"","family":"Ideker","given":"Trey","non-dropping-particle":"","parse-names":false,"suffix":""}],"container-title":"Genome research","id":"ITEM-1","issue":"11","issued":{"date-parts":[["2003"]]},"page":"2498-2504","publisher":"Cold Spring Harbor Lab","title":"Cytoscape: a software environment for integrated models of biomolecular interaction networks","type":"article-journal","volume":"13"},"uris":["http://www.mendeley.com/documents/?uuid=0f27bee7-e799-474b-bd67-e4f173c76af7"]}],"mendeley":{"formattedCitation":"[51]","plainTextFormattedCitation":"[51]","previouslyFormattedCitation":"[51]"},"properties":{"noteIndex":0},"schema":"https://github.com/citation-style-language/schema/raw/master/csl-citation.json"}</w:instrText>
      </w:r>
      <w:r w:rsidR="00651040">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[51]</w:t>
      </w:r>
      <w:r w:rsidR="00651040">
        <w:rPr>
          <w:rFonts w:ascii="Times New Roman" w:hAnsi="Times New Roman" w:cs="Times New Roman"/>
          <w:sz w:val="24"/>
          <w:szCs w:val="24"/>
        </w:rPr>
        <w:fldChar w:fldCharType="end"/>
      </w:r>
      <w:r w:rsidRPr="000806F8">
        <w:rPr>
          <w:rFonts w:ascii="Times New Roman" w:hAnsi="Times New Roman" w:cs="Times New Roman"/>
          <w:sz w:val="24"/>
          <w:szCs w:val="24"/>
        </w:rPr>
        <w:t xml:space="preserve">. </w:t>
      </w:r>
      <w:r w:rsidR="00427904" w:rsidRPr="00427904">
        <w:rPr>
          <w:rFonts w:ascii="Times New Roman" w:hAnsi="Times New Roman" w:cs="Times New Roman"/>
          <w:sz w:val="24"/>
          <w:szCs w:val="24"/>
        </w:rPr>
        <w:t xml:space="preserve">The network's co-expressing network clusters (highly linked </w:t>
      </w:r>
      <w:commentRangeStart w:id="45"/>
      <w:r w:rsidR="00427904" w:rsidRPr="00427904">
        <w:rPr>
          <w:rFonts w:ascii="Times New Roman" w:hAnsi="Times New Roman" w:cs="Times New Roman"/>
          <w:sz w:val="24"/>
          <w:szCs w:val="24"/>
        </w:rPr>
        <w:t>areas</w:t>
      </w:r>
      <w:commentRangeEnd w:id="45"/>
      <w:r w:rsidR="00000619">
        <w:rPr>
          <w:rStyle w:val="CommentReference"/>
        </w:rPr>
        <w:commentReference w:id="45"/>
      </w:r>
      <w:r w:rsidR="00427904" w:rsidRPr="00427904">
        <w:rPr>
          <w:rFonts w:ascii="Times New Roman" w:hAnsi="Times New Roman" w:cs="Times New Roman"/>
          <w:sz w:val="24"/>
          <w:szCs w:val="24"/>
        </w:rPr>
        <w:t>) were examined using the Molecular Complex Detection (MCODE</w:t>
      </w:r>
      <w:r w:rsidR="000F1099" w:rsidRPr="00427904">
        <w:rPr>
          <w:rFonts w:ascii="Times New Roman" w:hAnsi="Times New Roman" w:cs="Times New Roman"/>
          <w:sz w:val="24"/>
          <w:szCs w:val="24"/>
        </w:rPr>
        <w:t>) (</w:t>
      </w:r>
      <w:r w:rsidR="00427904" w:rsidRPr="00427904">
        <w:rPr>
          <w:rFonts w:ascii="Times New Roman" w:hAnsi="Times New Roman" w:cs="Times New Roman"/>
          <w:sz w:val="24"/>
          <w:szCs w:val="24"/>
        </w:rPr>
        <w:t>v2.0.2) plugin</w:t>
      </w:r>
      <w:r w:rsidR="00E72BBD">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{"citationItems":[{"id":"ITEM-1","itemData":{"ISSN":"13624962","abstract":"Background: Recent advances in proteomics technologies such as two-hybrid, phage display and mass spectrometry have enabled us to create a detailed map of biomolecular interaction networks. Initial mapping efforts have already produced a wealth of data. As the size of the interaction set increases, databases and computational methods will be required to store, visualize and analyze the information in order to effectively aid in knowledge discovery. Results: This paper describes a novel graph theoretic clustering algorithm, \"Molecular Complex Detection\" (MCODE), that detects densely connected regions in large protein-protein interaction networks that may represent molecular complexes. The method is based on vertex weighting by local neighborhood density and outward traversal from a locally dense seed protein to isolate the dense regions according to given parameters. The algorithm has the advantage over other graph clustering methods of having a directed mode that allows fine-tuning of clusters of interest without considering the rest of the network and allows examination of cluster interconnectivity, which is relevant for protein networks. Protein interaction and complex information from the yeast Saccharomyces cerevisiae was used for evaluation. Conclusion: Dense regions of protein interaction networks can be found, based solely on connectivity data, many of which correspond to known protein complexes. The algorithm is not affected by a known high rate of false positives in data from high-throughput interaction techniques. The program is available from ftp://ftp.mshri.on.ca/pub/BIND/Tools/MCODE","author":[{"dropping-particle":"","family":"Hogue","given":"Christopher WV","non-dropping-particle":"","parse-names":false,"suffix":""},{"dropping-particle":"","family":"Groll","given":"M","non-dropping-particle":"","parse-names":false,"suffix":""}],"container-title":"BMC Bioinformatics","id":"ITEM-1","issue":"1","issued":{"date-parts":[["2001"]]},"page":"137-140","title":"An automated method for finding molecular complexes in large protein interaction networks","type":"article-journal","volume":"29"},"uris":["http://www.mendeley.com/documents/?uuid=15f81680-dd71-47d5-b6bc-ac359b0c537e"]}],"mendeley":{"formattedCitation":"[52]","plainTextFormattedCitation":"[52]","previouslyFormattedCitation":"[52]"},"properties":{"noteIndex":0},"schema":"https://github.com/citation-style-language/schema/raw/master/csl-citation.json"}</w:instrText>
      </w:r>
      <w:r w:rsidR="00E72BBD">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[52]</w:t>
      </w:r>
      <w:r w:rsidR="00E72BBD">
        <w:rPr>
          <w:rFonts w:ascii="Times New Roman" w:hAnsi="Times New Roman" w:cs="Times New Roman"/>
          <w:sz w:val="24"/>
          <w:szCs w:val="24"/>
        </w:rPr>
        <w:fldChar w:fldCharType="end"/>
      </w:r>
      <w:r w:rsidR="00427904" w:rsidRPr="00427904">
        <w:rPr>
          <w:rFonts w:ascii="Times New Roman" w:hAnsi="Times New Roman" w:cs="Times New Roman"/>
          <w:sz w:val="24"/>
          <w:szCs w:val="24"/>
        </w:rPr>
        <w:t xml:space="preserve">. </w:t>
      </w:r>
      <w:r w:rsidRPr="000806F8">
        <w:rPr>
          <w:rFonts w:ascii="Times New Roman" w:hAnsi="Times New Roman" w:cs="Times New Roman"/>
          <w:sz w:val="24"/>
          <w:szCs w:val="24"/>
        </w:rPr>
        <w:t xml:space="preserve">Hub genes were recognized using the </w:t>
      </w:r>
      <w:commentRangeStart w:id="46"/>
      <w:proofErr w:type="spellStart"/>
      <w:r w:rsidRPr="000806F8">
        <w:rPr>
          <w:rFonts w:ascii="Times New Roman" w:hAnsi="Times New Roman" w:cs="Times New Roman"/>
          <w:sz w:val="24"/>
          <w:szCs w:val="24"/>
        </w:rPr>
        <w:t>cytoHubba</w:t>
      </w:r>
      <w:proofErr w:type="spellEnd"/>
      <w:r w:rsidRPr="000806F8">
        <w:rPr>
          <w:rFonts w:ascii="Times New Roman" w:hAnsi="Times New Roman" w:cs="Times New Roman"/>
          <w:sz w:val="24"/>
          <w:szCs w:val="24"/>
        </w:rPr>
        <w:t xml:space="preserve"> </w:t>
      </w:r>
      <w:commentRangeEnd w:id="46"/>
      <w:r w:rsidR="00000619">
        <w:rPr>
          <w:rStyle w:val="CommentReference"/>
        </w:rPr>
        <w:commentReference w:id="46"/>
      </w:r>
      <w:r w:rsidRPr="000806F8">
        <w:rPr>
          <w:rFonts w:ascii="Times New Roman" w:hAnsi="Times New Roman" w:cs="Times New Roman"/>
          <w:sz w:val="24"/>
          <w:szCs w:val="24"/>
        </w:rPr>
        <w:t>plugin</w:t>
      </w:r>
      <w:r w:rsidR="00A81A2F">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{"citationItems":[{"id":"ITEM-1","itemData":{"DOI":"10.1186/1752-0509-8-S4-S11","ISSN":"17520509","PMID":"25521941","abstract":"Background: Network is a useful way for presenting many types of biological data including protein-protein interactions, gene regulations, cellular pathways, and signal transductions. We can measure nodes by their network features to infer their importance in the network, and it can help us identify central elements of biological networks. Results: We introduce a novel Cytoscape plugin cytoHubba for ranking nodes in a network by their network features. CytoHubba provides 11 topological analysis methods including Degree, Edge Percolated Component, Maximum Neighborhood Component, Density of Maximum Neighborhood Component, Maximal Clique Centrality and six centralities (Bottleneck, EcCentricity, Closeness, Radiality, Betweenness, and Stress) based on shortest paths. Among the eleven methods, the new proposed method, MCC, has a better performance on the precision of predicting essential proteins from the yeast PPI network. Conclusions:CytoHubba provide a user-friendly interface to explore important nodes in biological networks. It computes all eleven methods in one stop shopping way. Besides, researchers are able to combine cytoHubba with and other plugins into a novel analysis scheme. The network and sub-networks caught by this topological analysis strategy will lead to new insights on essential regulatory networks and protein drug targets for experimental biologists. According to cytoscape plugin download statistics, the accumulated number of cytoHubba is around 6,700 times since 2010.","author":[{"dropping-particle":"","family":"Chin","given":"Chia Hao","non-dropping-particle":"","parse-names":false,"suffix":""},{"dropping-particle":"","family":"Chen","given":"Shu Hwa","non-dropping-particle":"","parse-names":false,"suffix":""},{"dropping-particle":"","family":"Wu","given":"Hsin Hung","non-dropping-particle":"","parse-names":false,"suffix":""},{"dropping-particle":"","family":"Ho","given":"Chin Wen","non-dropping-particle":"","parse-names":false,"suffix":""},{"dropping-particle":"","family":"Ko","given":"Ming Tat","non-dropping-particle":"","parse-names":false,"suffix":""},{"dropping-particle":"","family":"Lin","given":"Chung Yen","non-dropping-particle":"","parse-names":false,"suffix":""}],"container-title":"BMC Systems Biology","id":"ITEM-1","issue":"4","issued":{"date-parts":[["2014"]]},"page":"1-7","title":"cytoHubba: Identifying hub objects and sub-networks from complex interactome","type":"article-journal","volume":"8"},"uris":["http://www.mendeley.com/documents/?uuid=9a9d3b8e-444b-4595-b6fa-117035734ea9"]}],"mendeley":{"formattedCitation":"[53]","plainTextFormattedCitation":"[53]","previouslyFormattedCitation":"[53]"},"properties":{"noteIndex":0},"schema":"https://github.com/citation-style-language/schema/raw/master/csl-citation.json"}</w:instrText>
      </w:r>
      <w:r w:rsidR="00A81A2F">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[53]</w:t>
      </w:r>
      <w:r w:rsidR="00A81A2F">
        <w:rPr>
          <w:rFonts w:ascii="Times New Roman" w:hAnsi="Times New Roman" w:cs="Times New Roman"/>
          <w:sz w:val="24"/>
          <w:szCs w:val="24"/>
        </w:rPr>
        <w:fldChar w:fldCharType="end"/>
      </w:r>
      <w:r w:rsidRPr="000806F8">
        <w:rPr>
          <w:rFonts w:ascii="Times New Roman" w:hAnsi="Times New Roman" w:cs="Times New Roman"/>
          <w:sz w:val="24"/>
          <w:szCs w:val="24"/>
        </w:rPr>
        <w:t xml:space="preserve"> in </w:t>
      </w:r>
      <w:commentRangeStart w:id="47"/>
      <w:proofErr w:type="spellStart"/>
      <w:r w:rsidRPr="000806F8">
        <w:rPr>
          <w:rFonts w:ascii="Times New Roman" w:hAnsi="Times New Roman" w:cs="Times New Roman"/>
          <w:sz w:val="24"/>
          <w:szCs w:val="24"/>
        </w:rPr>
        <w:t>Cytoscape</w:t>
      </w:r>
      <w:commentRangeEnd w:id="47"/>
      <w:proofErr w:type="spellEnd"/>
      <w:r w:rsidR="00000619">
        <w:rPr>
          <w:rStyle w:val="CommentReference"/>
        </w:rPr>
        <w:commentReference w:id="47"/>
      </w:r>
      <w:r w:rsidR="00A81A2F">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1088-9051","author":[{"dropping-particle":"","family":"Shannon","given":"Paul","non-dropping-particle":"","parse-names":false,"suffix":""},{"dropping-particle":"","family":"Markiel","given":"Andrew","non-dropping-particle":"","parse-names":false,"suffix":""},{"dropping-particle":"","family":"Ozier","given":"Owen","non-dropping-particle":"","parse-names":false,"suffix":""},{"dropping-particle":"","family":"Baliga","given":"Nitin S","non-dropping-particle":"","parse-names":false,"suffix":""},{"dropping-particle":"","family":"Wang","given":"Jonathan T","non-dropping-particle":"","parse-names":false,"suffix":""},{"dropping-particle":"","family":"Ramage","given":"Daniel","non-dropping-particle":"","parse-names":false,"suffix":""},{"dropping-particle":"","family":"Amin","given":"Nada","non-dropping-particle":"","parse-names":false,"suffix":""},{"dropping-particle":"","family":"Schwikowski","given":"Benno","non-dropping-particle":"","parse-names":false,"suffix":""},{"dropping-particle":"","family":"Ideker","given":"Trey","non-dropping-particle":"","parse-names":false,"suffix":""}],"container-title":"Genome research","id":"ITEM-1","issue":"11","issued":{"date-parts":[["2003"]]},"page":"2498-2504","publisher":"Cold Spring Harbor Lab","title":"Cytoscape: a software environment for integrated models of biomolecular interaction networks","type":"article-journal","volume":"13"},"uris":["http://www.mendeley.com/documents/?uuid=0f27bee7-e799-474b-bd67-e4f173c76af7"]}],"mendeley":{"formattedCitation":"[51]","plainTextFormattedCitation":"[51]","previouslyFormattedCitation":"[51]"},"properties":{"noteIndex":0},"schema":"https://github.com/citation-style-language/schema/raw/master/csl-citation.json"}</w:instrText>
      </w:r>
      <w:r w:rsidR="00A81A2F">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[51]</w:t>
      </w:r>
      <w:r w:rsidR="00A81A2F">
        <w:rPr>
          <w:rFonts w:ascii="Times New Roman" w:hAnsi="Times New Roman" w:cs="Times New Roman"/>
          <w:sz w:val="24"/>
          <w:szCs w:val="24"/>
        </w:rPr>
        <w:fldChar w:fldCharType="end"/>
      </w:r>
      <w:r w:rsidRPr="000806F8">
        <w:rPr>
          <w:rFonts w:ascii="Times New Roman" w:hAnsi="Times New Roman" w:cs="Times New Roman"/>
          <w:sz w:val="24"/>
          <w:szCs w:val="24"/>
        </w:rPr>
        <w:t xml:space="preserve"> with shortest path and ranked by degree.</w:t>
      </w:r>
    </w:p>
    <w:p w14:paraId="24AD9B51" w14:textId="6F71CFE1" w:rsidR="002F5D20" w:rsidRDefault="00322D57"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BA27D9">
        <w:rPr>
          <w:rFonts w:ascii="Times New Roman" w:hAnsi="Times New Roman" w:cs="Times New Roman"/>
          <w:b/>
          <w:bCs/>
          <w:sz w:val="24"/>
          <w:szCs w:val="24"/>
        </w:rPr>
        <w:t>8</w:t>
      </w:r>
      <w:r>
        <w:rPr>
          <w:rFonts w:ascii="Times New Roman" w:hAnsi="Times New Roman" w:cs="Times New Roman"/>
          <w:b/>
          <w:bCs/>
          <w:sz w:val="24"/>
          <w:szCs w:val="24"/>
        </w:rPr>
        <w:t xml:space="preserve">. </w:t>
      </w:r>
      <w:r w:rsidR="008824D5" w:rsidRPr="008824D5">
        <w:rPr>
          <w:rFonts w:ascii="Times New Roman" w:hAnsi="Times New Roman" w:cs="Times New Roman"/>
          <w:b/>
          <w:bCs/>
          <w:sz w:val="24"/>
          <w:szCs w:val="24"/>
        </w:rPr>
        <w:t>Structure Construction by Homology Modeling</w:t>
      </w:r>
    </w:p>
    <w:p w14:paraId="115FC898" w14:textId="1F399A8B" w:rsidR="00361D0E" w:rsidRPr="00254140" w:rsidRDefault="00CE0583" w:rsidP="00774A12">
      <w:pPr>
        <w:spacing w:line="360" w:lineRule="auto"/>
        <w:jc w:val="both"/>
        <w:rPr>
          <w:rFonts w:ascii="Times New Roman" w:hAnsi="Times New Roman" w:cs="Times New Roman"/>
          <w:sz w:val="24"/>
          <w:szCs w:val="24"/>
        </w:rPr>
      </w:pPr>
      <w:r w:rsidRPr="00CE0583">
        <w:rPr>
          <w:rFonts w:ascii="Times New Roman" w:hAnsi="Times New Roman" w:cs="Times New Roman"/>
          <w:sz w:val="24"/>
          <w:szCs w:val="24"/>
        </w:rPr>
        <w:t xml:space="preserve">The homology </w:t>
      </w:r>
      <w:r w:rsidR="00B26E5E">
        <w:rPr>
          <w:rFonts w:ascii="Times New Roman" w:hAnsi="Times New Roman" w:cs="Times New Roman"/>
          <w:sz w:val="24"/>
          <w:szCs w:val="24"/>
        </w:rPr>
        <w:t>modelling</w:t>
      </w:r>
      <w:r w:rsidRPr="00CE0583">
        <w:rPr>
          <w:rFonts w:ascii="Times New Roman" w:hAnsi="Times New Roman" w:cs="Times New Roman"/>
          <w:sz w:val="24"/>
          <w:szCs w:val="24"/>
        </w:rPr>
        <w:t xml:space="preserve"> approach was used to predict the three-dimensional (3D) structures of the m6A regulatory proteins. </w:t>
      </w:r>
      <w:r w:rsidR="008634B5" w:rsidRPr="008634B5">
        <w:rPr>
          <w:rFonts w:ascii="Times New Roman" w:hAnsi="Times New Roman" w:cs="Times New Roman"/>
          <w:sz w:val="24"/>
          <w:szCs w:val="24"/>
        </w:rPr>
        <w:t>The amino acid sequence was queried against the SWISS-MODEL</w:t>
      </w:r>
      <w:r w:rsidR="00254140">
        <w:rPr>
          <w:rFonts w:ascii="Times New Roman" w:hAnsi="Times New Roman" w:cs="Times New Roman"/>
          <w:sz w:val="24"/>
          <w:szCs w:val="24"/>
        </w:rPr>
        <w:t xml:space="preserve"> </w:t>
      </w:r>
      <w:r w:rsidR="008634B5" w:rsidRPr="008634B5">
        <w:rPr>
          <w:rFonts w:ascii="Times New Roman" w:hAnsi="Times New Roman" w:cs="Times New Roman"/>
          <w:sz w:val="24"/>
          <w:szCs w:val="24"/>
        </w:rPr>
        <w:t>server (</w:t>
      </w:r>
      <w:hyperlink r:id="rId17" w:history="1">
        <w:r w:rsidR="00BE6592" w:rsidRPr="00E73116">
          <w:rPr>
            <w:rStyle w:val="Hyperlink"/>
            <w:rFonts w:ascii="Times New Roman" w:hAnsi="Times New Roman" w:cs="Times New Roman"/>
            <w:sz w:val="24"/>
            <w:szCs w:val="24"/>
          </w:rPr>
          <w:t>https://swissmodel.expasy.org/</w:t>
        </w:r>
      </w:hyperlink>
      <w:r w:rsidR="00BE6592">
        <w:rPr>
          <w:rFonts w:ascii="Times New Roman" w:hAnsi="Times New Roman" w:cs="Times New Roman"/>
          <w:sz w:val="24"/>
          <w:szCs w:val="24"/>
        </w:rPr>
        <w:t xml:space="preserve"> )</w:t>
      </w:r>
      <w:r w:rsidR="00211CC5">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{"citationItems":[{"id":"ITEM-1","itemData":{"DOI":"10.1093/nar/gky427","ISSN":"13624962","PMID":"29788355","abstract":"Homology modelling has matured into an important technique in structural biology, significantly contributing to narrowing the gap between known protein sequences and experimentally determined structures. Fully automated workflows and servers simplify and streamline the homology modelling process, also allowing users without a specific computational expertise to generate reliable protein models and have easy access to modelling results, their visualization and interpretation. Here, we present an update to the SWISS-MODEL server, which pioneered the field of automated modelling 25 years ago and been continuously further developed. Recently, its functionality has been extended to the modelling of homo- and heteromeric complexes. Starting from the amino acid sequences of the interacting proteins, both the stoichiometry and the overall structure of the complex are inferred by homology modelling. Other major improvements include the implementation of a new modelling engine, ProMod3 and the introduction a new local model quality estimation method, QMEANDisCo. SWISS-MODEL is freely available at https://swissmodel.expasy.org.","author":[{"dropping-particle":"","family":"Waterhouse","given":"Andrew","non-dropping-particle":"","parse-names":false,"suffix":""},{"dropping-particle":"","family":"Bertoni","given":"Martino","non-dropping-particle":"","parse-names":false,"suffix":""},{"dropping-particle":"","family":"Bienert","given":"Stefan","non-dropping-particle":"","parse-names":false,"suffix":""},{"dropping-particle":"","family":"Studer","given":"Gabriel","non-dropping-particle":"","parse-names":false,"suffix":""},{"dropping-particle":"","family":"Tauriello","given":"Gerardo","non-dropping-particle":"","parse-names":false,"suffix":""},{"dropping-particle":"","family":"Gumienny","given":"Rafal","non-dropping-particle":"","parse-names":false,"suffix":""},{"dropping-particle":"","family":"Heer","given":"Florian T.","non-dropping-particle":"","parse-names":false,"suffix":""},{"dropping-particle":"","family":"Beer","given":"Tjaart A.P.","non-dropping-particle":"De","parse-names":false,"suffix":""},{"dropping-particle":"","family":"Rempfer","given":"Christine","non-dropping-particle":"","parse-names":false,"suffix":""},{"dropping-particle":"","family":"Bordoli","given":"Lorenza","non-dropping-particle":"","parse-names":false,"suffix":""},{"dropping-particle":"","family":"Lepore","given":"Rosalba","non-dropping-particle":"","parse-names":false,"suffix":""},{"dropping-particle":"","family":"Schwede","given":"Torsten","non-dropping-particle":"","parse-names":false,"suffix":""}],"container-title":"Nucleic Acids Research","id":"ITEM-1","issue":"W1","issued":{"date-parts":[["2018"]]},"page":"W296-W303","publisher":"Oxford University Press","title":"SWISS-MODEL: Homology modelling of protein structures and complexes","type":"article-journal","volume":"46"},"uris":["http://www.mendeley.com/documents/?uuid=22f6bc7a-5433-486c-a72a-c06bb8d03c0d"]}],"mendeley":{"formattedCitation":"[54]","plainTextFormattedCitation":"[54]","previouslyFormattedCitation":"[54]"},"properties":{"noteIndex":0},"schema":"https://github.com/citation-style-language/schema/raw/master/csl-citation.json"}</w:instrText>
      </w:r>
      <w:r w:rsidR="00211CC5">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[54]</w:t>
      </w:r>
      <w:r w:rsidR="00211CC5">
        <w:rPr>
          <w:rFonts w:ascii="Times New Roman" w:hAnsi="Times New Roman" w:cs="Times New Roman"/>
          <w:sz w:val="24"/>
          <w:szCs w:val="24"/>
        </w:rPr>
        <w:fldChar w:fldCharType="end"/>
      </w:r>
      <w:r w:rsidR="00BE6592">
        <w:rPr>
          <w:rFonts w:ascii="Times New Roman" w:hAnsi="Times New Roman" w:cs="Times New Roman"/>
          <w:sz w:val="24"/>
          <w:szCs w:val="24"/>
        </w:rPr>
        <w:t xml:space="preserve"> </w:t>
      </w:r>
      <w:r w:rsidR="008634B5" w:rsidRPr="008634B5">
        <w:rPr>
          <w:rFonts w:ascii="Times New Roman" w:hAnsi="Times New Roman" w:cs="Times New Roman"/>
          <w:sz w:val="24"/>
          <w:szCs w:val="24"/>
        </w:rPr>
        <w:t>to search for templates, and the best template</w:t>
      </w:r>
      <w:r w:rsidR="00230F48">
        <w:rPr>
          <w:rFonts w:ascii="Times New Roman" w:hAnsi="Times New Roman" w:cs="Times New Roman"/>
          <w:sz w:val="24"/>
          <w:szCs w:val="24"/>
        </w:rPr>
        <w:t>s</w:t>
      </w:r>
      <w:r w:rsidR="008634B5" w:rsidRPr="008634B5">
        <w:rPr>
          <w:rFonts w:ascii="Times New Roman" w:hAnsi="Times New Roman" w:cs="Times New Roman"/>
          <w:sz w:val="24"/>
          <w:szCs w:val="24"/>
        </w:rPr>
        <w:t xml:space="preserve"> with a similar amino acid sequence and known three-dimensional</w:t>
      </w:r>
      <w:r w:rsidR="00D03C71">
        <w:rPr>
          <w:rFonts w:ascii="Times New Roman" w:hAnsi="Times New Roman" w:cs="Times New Roman"/>
          <w:sz w:val="24"/>
          <w:szCs w:val="24"/>
        </w:rPr>
        <w:t xml:space="preserve"> </w:t>
      </w:r>
      <w:r w:rsidR="008634B5" w:rsidRPr="008634B5">
        <w:rPr>
          <w:rFonts w:ascii="Times New Roman" w:hAnsi="Times New Roman" w:cs="Times New Roman"/>
          <w:sz w:val="24"/>
          <w:szCs w:val="24"/>
        </w:rPr>
        <w:t>structure</w:t>
      </w:r>
      <w:r w:rsidR="00230F48">
        <w:rPr>
          <w:rFonts w:ascii="Times New Roman" w:hAnsi="Times New Roman" w:cs="Times New Roman"/>
          <w:sz w:val="24"/>
          <w:szCs w:val="24"/>
        </w:rPr>
        <w:t>s</w:t>
      </w:r>
      <w:r w:rsidR="008634B5" w:rsidRPr="008634B5">
        <w:rPr>
          <w:rFonts w:ascii="Times New Roman" w:hAnsi="Times New Roman" w:cs="Times New Roman"/>
          <w:sz w:val="24"/>
          <w:szCs w:val="24"/>
        </w:rPr>
        <w:t xml:space="preserve"> w</w:t>
      </w:r>
      <w:r w:rsidR="00230F48">
        <w:rPr>
          <w:rFonts w:ascii="Times New Roman" w:hAnsi="Times New Roman" w:cs="Times New Roman"/>
          <w:sz w:val="24"/>
          <w:szCs w:val="24"/>
        </w:rPr>
        <w:t>ere</w:t>
      </w:r>
      <w:r w:rsidR="008634B5" w:rsidRPr="008634B5">
        <w:rPr>
          <w:rFonts w:ascii="Times New Roman" w:hAnsi="Times New Roman" w:cs="Times New Roman"/>
          <w:sz w:val="24"/>
          <w:szCs w:val="24"/>
        </w:rPr>
        <w:t xml:space="preserve"> used to Build </w:t>
      </w:r>
      <w:r w:rsidR="00621259">
        <w:rPr>
          <w:rFonts w:ascii="Times New Roman" w:hAnsi="Times New Roman" w:cs="Times New Roman"/>
          <w:sz w:val="24"/>
          <w:szCs w:val="24"/>
        </w:rPr>
        <w:t xml:space="preserve">the </w:t>
      </w:r>
      <w:r w:rsidR="008634B5" w:rsidRPr="008634B5">
        <w:rPr>
          <w:rFonts w:ascii="Times New Roman" w:hAnsi="Times New Roman" w:cs="Times New Roman"/>
          <w:sz w:val="24"/>
          <w:szCs w:val="24"/>
        </w:rPr>
        <w:t>Model</w:t>
      </w:r>
      <w:r w:rsidR="00230F48">
        <w:rPr>
          <w:rFonts w:ascii="Times New Roman" w:hAnsi="Times New Roman" w:cs="Times New Roman"/>
          <w:sz w:val="24"/>
          <w:szCs w:val="24"/>
        </w:rPr>
        <w:t>s</w:t>
      </w:r>
      <w:r w:rsidR="008634B5" w:rsidRPr="008634B5">
        <w:rPr>
          <w:rFonts w:ascii="Times New Roman" w:hAnsi="Times New Roman" w:cs="Times New Roman"/>
          <w:sz w:val="24"/>
          <w:szCs w:val="24"/>
        </w:rPr>
        <w:t>.</w:t>
      </w:r>
      <w:r w:rsidR="00254140">
        <w:rPr>
          <w:rFonts w:ascii="Times New Roman" w:hAnsi="Times New Roman" w:cs="Times New Roman"/>
          <w:sz w:val="24"/>
          <w:szCs w:val="24"/>
        </w:rPr>
        <w:t xml:space="preserve"> </w:t>
      </w:r>
      <w:r w:rsidR="006465DD" w:rsidRPr="006465DD">
        <w:rPr>
          <w:rFonts w:ascii="Times New Roman" w:hAnsi="Times New Roman" w:cs="Times New Roman"/>
          <w:sz w:val="24"/>
          <w:szCs w:val="24"/>
        </w:rPr>
        <w:t>These proteins' structures were examined with the</w:t>
      </w:r>
      <w:r w:rsidR="007371F3" w:rsidRPr="007371F3">
        <w:t xml:space="preserve"> </w:t>
      </w:r>
      <w:r w:rsidR="007371F3" w:rsidRPr="007371F3">
        <w:rPr>
          <w:rFonts w:ascii="Times New Roman" w:hAnsi="Times New Roman" w:cs="Times New Roman"/>
          <w:sz w:val="24"/>
          <w:szCs w:val="24"/>
        </w:rPr>
        <w:t xml:space="preserve">UCSF </w:t>
      </w:r>
      <w:proofErr w:type="spellStart"/>
      <w:r w:rsidR="007371F3" w:rsidRPr="007371F3">
        <w:rPr>
          <w:rFonts w:ascii="Times New Roman" w:hAnsi="Times New Roman" w:cs="Times New Roman"/>
          <w:sz w:val="24"/>
          <w:szCs w:val="24"/>
        </w:rPr>
        <w:t>ChimeraX</w:t>
      </w:r>
      <w:proofErr w:type="spellEnd"/>
      <w:r w:rsidR="006465DD" w:rsidRPr="006465DD">
        <w:rPr>
          <w:rFonts w:ascii="Times New Roman" w:hAnsi="Times New Roman" w:cs="Times New Roman"/>
          <w:sz w:val="24"/>
          <w:szCs w:val="24"/>
        </w:rPr>
        <w:t xml:space="preserve"> </w:t>
      </w:r>
      <w:r w:rsidR="00E60529">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{"citationItems":[{"id":"ITEM-1","itemData":{"DOI":"10.1002/pro.4792","ISSN":"1469896X","PMID":"37774136","abstract":"Advances in computational tools for atomic model building are leading to accurate models of large molecular assemblies seen in electron microscopy, often at challenging resolutions of 3–4 Å. We describe new methods in the UCSF ChimeraX molecular modeling package that take advantage of machine-learning structure predictions, provide likelihood-based fitting in maps, and compute per-residue scores to identify modeling errors. Additional model-building tools assist analysis of mutations, post-translational modifications, and interactions with ligands. We present the latest ChimeraX model-building capabilities, including several community-developed extensions. ChimeraX is available free of charge for noncommercial use at https://www.rbvi.ucsf.edu/chimerax.","author":[{"dropping-particle":"","family":"Meng","given":"Elaine C.","non-dropping-particle":"","parse-names":false,"suffix":""},{"dropping-particle":"","family":"Goddard","given":"Thomas D.","non-dropping-particle":"","parse-names":false,"suffix":""},{"dropping-particle":"","family":"Pettersen","given":"Eric F.","non-dropping-particle":"","parse-names":false,"suffix":""},{"dropping-particle":"","family":"Couch","given":"Greg S.","non-dropping-particle":"","parse-names":false,"suffix":""},{"dropping-particle":"","family":"Pearson","given":"Zach J.","non-dropping-particle":"","parse-names":false,"suffix":""},{"dropping-particle":"","family":"Morris","given":"John H.","non-dropping-particle":"","parse-names":false,"suffix":""},{"dropping-particle":"","family":"Ferrin","given":"Thomas E.","non-dropping-particle":"","parse-names":false,"suffix":""}],"container-title":"Protein Science","id":"ITEM-1","issue":"11","issued":{"date-parts":[["2023"]]},"page":"1-13","title":"UCSF ChimeraX: Tools for structure building and analysis","type":"article-journal","volume":"32"},"uris":["http://www.mendeley.com/documents/?uuid=51c22a43-efe6-4c3c-831c-d0c38b048913"]}],"mendeley":{"formattedCitation":"[55]","plainTextFormattedCitation":"[55]","previouslyFormattedCitation":"[55]"},"properties":{"noteIndex":0},"schema":"https://github.com/citation-style-language/schema/raw/master/csl-citation.json"}</w:instrText>
      </w:r>
      <w:r w:rsidR="00E60529">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[55]</w:t>
      </w:r>
      <w:r w:rsidR="00E60529">
        <w:rPr>
          <w:rFonts w:ascii="Times New Roman" w:hAnsi="Times New Roman" w:cs="Times New Roman"/>
          <w:sz w:val="24"/>
          <w:szCs w:val="24"/>
        </w:rPr>
        <w:fldChar w:fldCharType="end"/>
      </w:r>
      <w:r w:rsidR="00AF6263">
        <w:rPr>
          <w:rFonts w:ascii="Times New Roman" w:hAnsi="Times New Roman" w:cs="Times New Roman"/>
          <w:sz w:val="24"/>
          <w:szCs w:val="24"/>
        </w:rPr>
        <w:t xml:space="preserve"> </w:t>
      </w:r>
      <w:r w:rsidR="006465DD" w:rsidRPr="006465DD">
        <w:rPr>
          <w:rFonts w:ascii="Times New Roman" w:hAnsi="Times New Roman" w:cs="Times New Roman"/>
          <w:sz w:val="24"/>
          <w:szCs w:val="24"/>
        </w:rPr>
        <w:t xml:space="preserve">visualization </w:t>
      </w:r>
      <w:commentRangeStart w:id="48"/>
      <w:r w:rsidR="00BE71CA">
        <w:rPr>
          <w:rFonts w:ascii="Times New Roman" w:hAnsi="Times New Roman" w:cs="Times New Roman"/>
          <w:sz w:val="24"/>
          <w:szCs w:val="24"/>
        </w:rPr>
        <w:t>tools</w:t>
      </w:r>
      <w:r w:rsidR="006465DD" w:rsidRPr="006465DD">
        <w:rPr>
          <w:rFonts w:ascii="Times New Roman" w:hAnsi="Times New Roman" w:cs="Times New Roman"/>
          <w:sz w:val="24"/>
          <w:szCs w:val="24"/>
        </w:rPr>
        <w:t>.</w:t>
      </w:r>
      <w:commentRangeEnd w:id="48"/>
      <w:r w:rsidR="00000619">
        <w:rPr>
          <w:rStyle w:val="CommentReference"/>
        </w:rPr>
        <w:commentReference w:id="48"/>
      </w:r>
    </w:p>
    <w:p w14:paraId="48514750" w14:textId="19454551" w:rsidR="00361D0E" w:rsidRDefault="00396E47" w:rsidP="00774A12">
      <w:pPr>
        <w:spacing w:line="360" w:lineRule="auto"/>
        <w:jc w:val="both"/>
        <w:rPr>
          <w:rFonts w:ascii="Times New Roman" w:hAnsi="Times New Roman" w:cs="Times New Roman"/>
          <w:b/>
          <w:bCs/>
          <w:sz w:val="24"/>
          <w:szCs w:val="24"/>
        </w:rPr>
      </w:pPr>
      <w:r w:rsidRPr="00103322">
        <w:rPr>
          <w:rFonts w:ascii="Times New Roman" w:hAnsi="Times New Roman" w:cs="Times New Roman"/>
          <w:b/>
          <w:bCs/>
          <w:sz w:val="24"/>
          <w:szCs w:val="24"/>
        </w:rPr>
        <w:t>2.</w:t>
      </w:r>
      <w:r w:rsidR="00B35D89">
        <w:rPr>
          <w:rFonts w:ascii="Times New Roman" w:hAnsi="Times New Roman" w:cs="Times New Roman"/>
          <w:b/>
          <w:bCs/>
          <w:sz w:val="24"/>
          <w:szCs w:val="24"/>
        </w:rPr>
        <w:t>9</w:t>
      </w:r>
      <w:r w:rsidRPr="00103322">
        <w:rPr>
          <w:rFonts w:ascii="Times New Roman" w:hAnsi="Times New Roman" w:cs="Times New Roman"/>
          <w:b/>
          <w:bCs/>
          <w:sz w:val="24"/>
          <w:szCs w:val="24"/>
        </w:rPr>
        <w:t xml:space="preserve">. </w:t>
      </w:r>
      <w:r w:rsidR="008309FE" w:rsidRPr="00103322">
        <w:rPr>
          <w:rFonts w:ascii="Times New Roman" w:hAnsi="Times New Roman" w:cs="Times New Roman"/>
          <w:b/>
          <w:bCs/>
          <w:sz w:val="24"/>
          <w:szCs w:val="24"/>
        </w:rPr>
        <w:t>mi</w:t>
      </w:r>
      <w:r w:rsidR="008309FE">
        <w:rPr>
          <w:rFonts w:ascii="Times New Roman" w:hAnsi="Times New Roman" w:cs="Times New Roman"/>
          <w:b/>
          <w:bCs/>
          <w:sz w:val="24"/>
          <w:szCs w:val="24"/>
        </w:rPr>
        <w:t>cro-RNA</w:t>
      </w:r>
      <w:r w:rsidRPr="00103322">
        <w:rPr>
          <w:rFonts w:ascii="Times New Roman" w:hAnsi="Times New Roman" w:cs="Times New Roman"/>
          <w:b/>
          <w:bCs/>
          <w:sz w:val="24"/>
          <w:szCs w:val="24"/>
        </w:rPr>
        <w:t xml:space="preserve"> </w:t>
      </w:r>
      <w:r w:rsidR="00103322" w:rsidRPr="00103322">
        <w:rPr>
          <w:rFonts w:ascii="Times New Roman" w:hAnsi="Times New Roman" w:cs="Times New Roman"/>
          <w:b/>
          <w:bCs/>
          <w:sz w:val="24"/>
          <w:szCs w:val="24"/>
        </w:rPr>
        <w:t>target</w:t>
      </w:r>
      <w:r w:rsidR="008309FE">
        <w:rPr>
          <w:rFonts w:ascii="Times New Roman" w:hAnsi="Times New Roman" w:cs="Times New Roman"/>
          <w:b/>
          <w:bCs/>
          <w:sz w:val="24"/>
          <w:szCs w:val="24"/>
        </w:rPr>
        <w:t>s</w:t>
      </w:r>
      <w:r w:rsidR="00103322" w:rsidRPr="00103322">
        <w:rPr>
          <w:rFonts w:ascii="Times New Roman" w:hAnsi="Times New Roman" w:cs="Times New Roman"/>
          <w:b/>
          <w:bCs/>
          <w:sz w:val="24"/>
          <w:szCs w:val="24"/>
        </w:rPr>
        <w:t xml:space="preserve"> prediction</w:t>
      </w:r>
    </w:p>
    <w:p w14:paraId="631A315D" w14:textId="6FC1C5C8" w:rsidR="000806F8" w:rsidRPr="00361D0E"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sz w:val="24"/>
          <w:szCs w:val="24"/>
        </w:rPr>
        <w:t xml:space="preserve">Mature miRNAs were downloaded from the </w:t>
      </w:r>
      <w:proofErr w:type="spellStart"/>
      <w:r w:rsidRPr="000806F8">
        <w:rPr>
          <w:rFonts w:ascii="Times New Roman" w:hAnsi="Times New Roman" w:cs="Times New Roman"/>
          <w:sz w:val="24"/>
          <w:szCs w:val="24"/>
        </w:rPr>
        <w:t>miRBase</w:t>
      </w:r>
      <w:proofErr w:type="spellEnd"/>
      <w:r w:rsidRPr="000806F8">
        <w:rPr>
          <w:rFonts w:ascii="Times New Roman" w:hAnsi="Times New Roman" w:cs="Times New Roman"/>
          <w:sz w:val="24"/>
          <w:szCs w:val="24"/>
        </w:rPr>
        <w:t xml:space="preserve"> database</w:t>
      </w:r>
      <w:r w:rsidR="004465B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{"citationItems":[{"id":"ITEM-1","itemData":{"DOI":"10.1093/nar/gky1141","ISSN":"13624962","PMID":"30423142","abstract":"miRBase catalogs, names and distributes microRNA gene sequences. The latest release of miRBase (v22) contains microRNA sequences from 271 organisms: 38 589 hairpin precursors and 48 860 mature microRNAs. We describe improvements to the database and website to provide more information about the quality of microRNA gene annotations, and the cellular functions of their products. We have collected 1493 small RNA deep sequencing datasets and mapped a total of 5.5 billion reads to microRNA sequences. The read mapping patterns provide strong support for the validity of between 20% and 65% of microRNA annotations in different well-studied animal genomes, and evidence for the removal of &gt;200 sequences from the database. To improve the availability of microRNA functional information, we are disseminating Gene Ontology terms annotated against miRBase sequences. We have also used a text-mining approach to search for microRNA gene names in the full-Text of open access articles. Over 500 000 sentences from 18 542 papers contain microRNA names. We score these sentences for functional information and link them with 12 519 microRNA entries. The sentences themselves, and word clouds built from them, provide effective summaries of the functional information about specific microRNAs. miRBase is publicly and freely available at http://mirbase.org/.","author":[{"dropping-particle":"","family":"Kozomara","given":"Ana","non-dropping-particle":"","parse-names":false,"suffix":""},{"dropping-particle":"","family":"Birgaoanu","given":"Maria","non-dropping-particle":"","parse-names":false,"suffix":""},{"dropping-particle":"","family":"Griffiths-Jones","given":"Sam","non-dropping-particle":"","parse-names":false,"suffix":""}],"container-title":"Nucleic Acids Research","id":"ITEM-1","issue":"D1","issued":{"date-parts":[["2019"]]},"page":"D155-D162","publisher":"Oxford University Press","title":"MiRBase: From microRNA sequences to function","type":"article-journal","volume":"47"},"uris":["http://www.mendeley.com/documents/?uuid=0e3e04c1-f3e1-4fa2-9027-e16fca19d56a"]}],"mendeley":{"formattedCitation":"[56]","plainTextFormattedCitation":"[56]","previouslyFormattedCitation":"[56]"},"properties":{"noteIndex":0},"schema":"https://github.com/citation-style-language/schema/raw/master/csl-citation.json"}</w:instrText>
      </w:r>
      <w:r w:rsidR="004465B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[56]</w:t>
      </w:r>
      <w:r w:rsidR="004465B2">
        <w:rPr>
          <w:rFonts w:ascii="Times New Roman" w:hAnsi="Times New Roman" w:cs="Times New Roman"/>
          <w:sz w:val="24"/>
          <w:szCs w:val="24"/>
        </w:rPr>
        <w:fldChar w:fldCharType="end"/>
      </w:r>
      <w:r w:rsidRPr="000806F8">
        <w:rPr>
          <w:rFonts w:ascii="Times New Roman" w:hAnsi="Times New Roman" w:cs="Times New Roman"/>
          <w:sz w:val="24"/>
          <w:szCs w:val="24"/>
        </w:rPr>
        <w:t xml:space="preserve">. The </w:t>
      </w:r>
      <w:proofErr w:type="spellStart"/>
      <w:r w:rsidRPr="000806F8">
        <w:rPr>
          <w:rFonts w:ascii="Times New Roman" w:hAnsi="Times New Roman" w:cs="Times New Roman"/>
          <w:sz w:val="24"/>
          <w:szCs w:val="24"/>
        </w:rPr>
        <w:t>psRNAT</w:t>
      </w:r>
      <w:proofErr w:type="spellEnd"/>
      <w:r w:rsidRPr="000806F8">
        <w:rPr>
          <w:rFonts w:ascii="Times New Roman" w:hAnsi="Times New Roman" w:cs="Times New Roman"/>
          <w:sz w:val="24"/>
          <w:szCs w:val="24"/>
        </w:rPr>
        <w:t>-target database</w:t>
      </w:r>
      <w:r w:rsidR="004465B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{"citationItems":[{"id":"ITEM-1","itemData":{"DOI":"10.1093/nar/gky316","ISSN":"13624962","PMID":"29718424","abstract":"Plant regulatory small RNAs (sRNAs), which include most microRNAs (miRNAs) and a subset of small interfering RNAs (siRNAs), such as the phased siRNAs (phasiRNAs), play important roles in regulating gene expression. Although generated from genetically distinct biogenesis pathways, these regulatory sRNAs share the same mechanisms for posttranslational gene silencing and translational inhibition. psRNATarget was developed to identify plant sRNA targets by (i) analyzing complementary matching between the sRNA sequence and target mRNA sequence using a predefined scoring schema and (ii) by evaluating target site accessibility. This update enhances its analytical performance by developing a new scoring schema that is capable of discovering miRNA-mRNA interactions at higher 'recall rates' without significantly increasing total prediction output. The scoring procedure is customizable for the users to search both canonical and noncanonical targets. This update also enables transmitting and analyzing 'big' data empowered by (a) the implementation of multi-threading chunked file uploading, which can be paused and resumed, using HTML5 APIs and (b) the allocation of significantly more computing nodes to its back-end Linux cluster. The updated psRNATarget server has clear, compelling and user-friendly interfaces that enhance user experiences and present data clearly and concisely.","author":[{"dropping-particle":"","family":"Dai","given":"Xinbin","non-dropping-particle":"","parse-names":false,"suffix":""},{"dropping-particle":"","family":"Zhuang","given":"Zhaohong","non-dropping-particle":"","parse-names":false,"suffix":""},{"dropping-particle":"","family":"Zhao","given":"Patrick Xuechun","non-dropping-particle":"","parse-names":false,"suffix":""}],"container-title":"Nucleic Acids Research","id":"ITEM-1","issue":"W1","issued":{"date-parts":[["2018"]]},"page":"W49-W54","publisher":"Oxford University Press","title":"PsRNATarget: A plant small RNA target analysis server (2017 release)","type":"article-journal","volume":"46"},"uris":["http://www.mendeley.com/documents/?uuid=87899ce2-e073-4b15-b013-d980dd19d343"]}],"mendeley":{"formattedCitation":"[57]","plainTextFormattedCitation":"[57]","previouslyFormattedCitation":"[57]"},"properties":{"noteIndex":0},"schema":"https://github.com/citation-style-language/schema/raw/master/csl-citation.json"}</w:instrText>
      </w:r>
      <w:r w:rsidR="004465B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[57]</w:t>
      </w:r>
      <w:r w:rsidR="004465B2">
        <w:rPr>
          <w:rFonts w:ascii="Times New Roman" w:hAnsi="Times New Roman" w:cs="Times New Roman"/>
          <w:sz w:val="24"/>
          <w:szCs w:val="24"/>
        </w:rPr>
        <w:fldChar w:fldCharType="end"/>
      </w:r>
      <w:r w:rsidRPr="000806F8">
        <w:rPr>
          <w:rFonts w:ascii="Times New Roman" w:hAnsi="Times New Roman" w:cs="Times New Roman"/>
          <w:sz w:val="24"/>
          <w:szCs w:val="24"/>
        </w:rPr>
        <w:t xml:space="preserve"> was used to search the regulatory relationship between miRNAs and soybean m6A regulatory genes, with an Expectation threshold of &lt; 5 and other parameters at their default values.</w:t>
      </w:r>
      <w:r w:rsidR="001E7AED">
        <w:rPr>
          <w:rFonts w:ascii="Times New Roman" w:hAnsi="Times New Roman" w:cs="Times New Roman"/>
          <w:sz w:val="24"/>
          <w:szCs w:val="24"/>
        </w:rPr>
        <w:t xml:space="preserve"> </w:t>
      </w:r>
      <w:proofErr w:type="spellStart"/>
      <w:r w:rsidR="00D97B9F" w:rsidRPr="00D97B9F">
        <w:rPr>
          <w:rFonts w:ascii="Times New Roman" w:hAnsi="Times New Roman" w:cs="Times New Roman"/>
          <w:sz w:val="24"/>
          <w:szCs w:val="24"/>
        </w:rPr>
        <w:t>Cytoscape</w:t>
      </w:r>
      <w:proofErr w:type="spellEnd"/>
      <w:r w:rsidR="004465B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1088-9051","author":[{"dropping-particle":"","family":"Shannon","given":"Paul","non-dropping-particle":"","parse-names":false,"suffix":""},{"dropping-particle":"","family":"Markiel","given":"Andrew","non-dropping-particle":"","parse-names":false,"suffix":""},{"dropping-particle":"","family":"Ozier","given":"Owen","non-dropping-particle":"","parse-names":false,"suffix":""},{"dropping-particle":"","family":"Baliga","given":"Nitin S","non-dropping-particle":"","parse-names":false,"suffix":""},{"dropping-particle":"","family":"Wang","given":"Jonathan T","non-dropping-particle":"","parse-names":false,"suffix":""},{"dropping-particle":"","family":"Ramage","given":"Daniel","non-dropping-particle":"","parse-names":false,"suffix":""},{"dropping-particle":"","family":"Amin","given":"Nada","non-dropping-particle":"","parse-names":false,"suffix":""},{"dropping-particle":"","family":"Schwikowski","given":"Benno","non-dropping-particle":"","parse-names":false,"suffix":""},{"dropping-particle":"","family":"Ideker","given":"Trey","non-dropping-particle":"","parse-names":false,"suffix":""}],"container-title":"Genome research","id":"ITEM-1","issue":"11","issued":{"date-parts":[["2003"]]},"page":"2498-2504","publisher":"Cold Spring Harbor Lab","title":"Cytoscape: a software environment for integrated models of biomolecular interaction networks","type":"article-journal","volume":"13"},"uris":["http://www.mendeley.com/documents/?uuid=0f27bee7-e799-474b-bd67-e4f173c76af7"]}],"mendeley":{"formattedCitation":"[51]","plainTextFormattedCitation":"[51]","previouslyFormattedCitation":"[51]"},"properties":{"noteIndex":0},"schema":"https://github.com/citation-style-language/schema/raw/master/csl-citation.json"}</w:instrText>
      </w:r>
      <w:r w:rsidR="004465B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[51]</w:t>
      </w:r>
      <w:r w:rsidR="004465B2">
        <w:rPr>
          <w:rFonts w:ascii="Times New Roman" w:hAnsi="Times New Roman" w:cs="Times New Roman"/>
          <w:sz w:val="24"/>
          <w:szCs w:val="24"/>
        </w:rPr>
        <w:fldChar w:fldCharType="end"/>
      </w:r>
      <w:r w:rsidR="00D97B9F" w:rsidRPr="00D97B9F">
        <w:rPr>
          <w:rFonts w:ascii="Times New Roman" w:hAnsi="Times New Roman" w:cs="Times New Roman"/>
          <w:sz w:val="24"/>
          <w:szCs w:val="24"/>
        </w:rPr>
        <w:t xml:space="preserve"> was used to visualize the interaction network.</w:t>
      </w:r>
    </w:p>
    <w:p w14:paraId="58B6480C" w14:textId="54CD8760" w:rsidR="00103322" w:rsidRDefault="000C4E90" w:rsidP="00774A12">
      <w:pPr>
        <w:spacing w:line="360" w:lineRule="auto"/>
        <w:jc w:val="both"/>
        <w:rPr>
          <w:rFonts w:ascii="Times New Roman" w:hAnsi="Times New Roman" w:cs="Times New Roman"/>
          <w:b/>
          <w:bCs/>
          <w:sz w:val="24"/>
          <w:szCs w:val="24"/>
        </w:rPr>
      </w:pPr>
      <w:r w:rsidRPr="00517EA9">
        <w:rPr>
          <w:rFonts w:ascii="Times New Roman" w:hAnsi="Times New Roman" w:cs="Times New Roman"/>
          <w:b/>
          <w:bCs/>
          <w:sz w:val="24"/>
          <w:szCs w:val="24"/>
        </w:rPr>
        <w:t>2.</w:t>
      </w:r>
      <w:r w:rsidR="00B35D89">
        <w:rPr>
          <w:rFonts w:ascii="Times New Roman" w:hAnsi="Times New Roman" w:cs="Times New Roman"/>
          <w:b/>
          <w:bCs/>
          <w:sz w:val="24"/>
          <w:szCs w:val="24"/>
        </w:rPr>
        <w:t>10</w:t>
      </w:r>
      <w:r w:rsidRPr="00517EA9">
        <w:rPr>
          <w:rFonts w:ascii="Times New Roman" w:hAnsi="Times New Roman" w:cs="Times New Roman"/>
          <w:b/>
          <w:bCs/>
          <w:sz w:val="24"/>
          <w:szCs w:val="24"/>
        </w:rPr>
        <w:t xml:space="preserve">. </w:t>
      </w:r>
      <w:r w:rsidR="00517EA9" w:rsidRPr="00517EA9">
        <w:rPr>
          <w:rFonts w:ascii="Times New Roman" w:hAnsi="Times New Roman" w:cs="Times New Roman"/>
          <w:b/>
          <w:bCs/>
          <w:sz w:val="24"/>
          <w:szCs w:val="24"/>
        </w:rPr>
        <w:t>E</w:t>
      </w:r>
      <w:r w:rsidRPr="00517EA9">
        <w:rPr>
          <w:rFonts w:ascii="Times New Roman" w:hAnsi="Times New Roman" w:cs="Times New Roman"/>
          <w:b/>
          <w:bCs/>
          <w:sz w:val="24"/>
          <w:szCs w:val="24"/>
        </w:rPr>
        <w:t xml:space="preserve">xpression analysis </w:t>
      </w:r>
      <w:r w:rsidR="00BF1687">
        <w:rPr>
          <w:rFonts w:ascii="Times New Roman" w:hAnsi="Times New Roman" w:cs="Times New Roman"/>
          <w:b/>
          <w:bCs/>
          <w:sz w:val="24"/>
          <w:szCs w:val="24"/>
        </w:rPr>
        <w:t xml:space="preserve">of </w:t>
      </w:r>
      <w:r w:rsidR="0004252F">
        <w:rPr>
          <w:rFonts w:ascii="Times New Roman" w:hAnsi="Times New Roman" w:cs="Times New Roman"/>
          <w:b/>
          <w:bCs/>
          <w:sz w:val="24"/>
          <w:szCs w:val="24"/>
        </w:rPr>
        <w:t>m6A regulatory genes</w:t>
      </w:r>
    </w:p>
    <w:p w14:paraId="0027BC13" w14:textId="22EFFDA9" w:rsidR="0004252F" w:rsidRPr="00103322" w:rsidRDefault="00937573" w:rsidP="00774A12">
      <w:pPr>
        <w:spacing w:line="360" w:lineRule="auto"/>
        <w:jc w:val="both"/>
        <w:rPr>
          <w:rFonts w:ascii="Times New Roman" w:hAnsi="Times New Roman" w:cs="Times New Roman"/>
          <w:b/>
          <w:bCs/>
          <w:sz w:val="24"/>
          <w:szCs w:val="24"/>
        </w:rPr>
      </w:pPr>
      <w:proofErr w:type="spellStart"/>
      <w:r>
        <w:rPr>
          <w:rFonts w:ascii="Times New Roman" w:hAnsi="Times New Roman" w:cs="Times New Roman"/>
          <w:sz w:val="24"/>
          <w:szCs w:val="24"/>
        </w:rPr>
        <w:lastRenderedPageBreak/>
        <w:t>RNAseq</w:t>
      </w:r>
      <w:proofErr w:type="spellEnd"/>
      <w:r>
        <w:rPr>
          <w:rFonts w:ascii="Times New Roman" w:hAnsi="Times New Roman" w:cs="Times New Roman"/>
          <w:sz w:val="24"/>
          <w:szCs w:val="24"/>
        </w:rPr>
        <w:t xml:space="preserve"> </w:t>
      </w:r>
      <w:r w:rsidR="00E37084">
        <w:rPr>
          <w:rFonts w:ascii="Times New Roman" w:hAnsi="Times New Roman" w:cs="Times New Roman"/>
          <w:sz w:val="24"/>
          <w:szCs w:val="24"/>
        </w:rPr>
        <w:t>datasets (GSE</w:t>
      </w:r>
      <w:r w:rsidR="00305032">
        <w:rPr>
          <w:rFonts w:ascii="Times New Roman" w:hAnsi="Times New Roman" w:cs="Times New Roman"/>
          <w:sz w:val="24"/>
          <w:szCs w:val="24"/>
        </w:rPr>
        <w:t>137263</w:t>
      </w:r>
      <w:r w:rsidR="007B3514">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{"citationItems":[{"id":"ITEM-1","itemData":{"DOI":"10.1371/journal.pone.0231658","ISBN":"1111111111","ISSN":"19326203","PMID":"32315334","abstract":"Resistance genes are an effective means for disease control in plants. They predominantly function by inducing a hypersensitive reaction, which results in localized cell death restricting pathogen spread. Some resistance genes elicit an atypical response, termed extreme resistance, where resistance is not associated with a hypersensitive reaction and its standard defense responses. Unlike hypersensitive reaction, the molecular regulatory mechanism(s) underlying extreme resistance is largely unexplored. One of the few known, naturally occurring, instances of extreme resistance is resistance derived from the soybean Rsv3 gene, which confers resistance against the most virulent Soybean mosaic virus strains. To discern the regulatory mechanism underlying Rsv3-mediated extreme resistance, we generated a gene regulatory network using transcriptomic data from time course comparisons of Soybean mosaic virus-G7-inoculated resistant (L29, Rsv3-genotype) and susceptible (Williams82, rsv3-genotype) soybean cultivars. Our results show Rsv3 begins mounting a defense by 6 hpi via a complex phytohormone network, where abscisic acid, cytokinin, jasmonic acid, and salicylic acid pathways are suppressed. We identified putative regulatory interactions between transcription factors and genes in phytohormone regulatory pathways, which is consistent with the demonstrated involvement of these pathways in Rsv3-mediated resistance. One such transcription factor identified as a putative transcriptional regulator was MYC2 encoded by Glyma.07G051500. Known as a master regulator of abscisic acid and jasmonic acid signaling, MYC2 specifically recognizes the G-box motif (“CACGTG”), which was significantly enriched in our data among differentially expressed genes implicated in abscisic acid- and jasmonic acid-related activities. This suggests an important role for Glyma.07G051500 in abscisic acid- and jasmonic acid-derived defense signaling in Rsv3. Resultantly, the findings from our network offer insights into genes and biological pathways underlying the molecular defense mechanism of Rsv3-mediated extreme resistance against Soybean mosaic virus. The computational pipeline used to reconstruct the gene regulatory network in this study is freely available at https://github.com/LiLabAtVT/rsv3-network.","author":[{"dropping-particle":"","family":"DeMers","given":"Lindsay C.","non-dropping-particle":"","parse-names":false,"suffix":""},{"dropping-particle":"","family":"Redekar","given":"Neelam R.","non-dropping-particle":"","parse-names":false,"suffix":""},{"dropping-particle":"","family":"Kachroo","given":"Aardra","non-dropping-particle":"","parse-names":false,"suffix":""},{"dropping-particle":"","family":"Tolin","given":"Sue A.","non-dropping-particle":"","parse-names":false,"suffix":""},{"dropping-particle":"","family":"Li","given":"Song","non-dropping-particle":"","parse-names":false,"suffix":""},{"dropping-particle":"","family":"Saghai Maroof","given":"M. A.","non-dropping-particle":"","parse-names":false,"suffix":""}],"container-title":"PLoS ONE","id":"ITEM-1","issue":"4","issued":{"date-parts":[["2020"]]},"page":"1-20","title":"A transcriptional regulatory network of Rsv3-mediated extreme resistance against Soybean mosaic virus","type":"article-journal","volume":"15"},"uris":["http://www.mendeley.com/documents/?uuid=a9f9e518-c8c1-4f13-862e-57063b56ffbc"]}],"mendeley":{"formattedCitation":"[58]","plainTextFormattedCitation":"[58]","previouslyFormattedCitation":"[58]"},"properties":{"noteIndex":0},"schema":"https://github.com/citation-style-language/schema/raw/master/csl-citation.json"}</w:instrText>
      </w:r>
      <w:r w:rsidR="007B3514">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[58]</w:t>
      </w:r>
      <w:r w:rsidR="007B3514">
        <w:rPr>
          <w:rFonts w:ascii="Times New Roman" w:hAnsi="Times New Roman" w:cs="Times New Roman"/>
          <w:sz w:val="24"/>
          <w:szCs w:val="24"/>
        </w:rPr>
        <w:fldChar w:fldCharType="end"/>
      </w:r>
      <w:r w:rsidR="00087E11">
        <w:rPr>
          <w:rFonts w:ascii="Times New Roman" w:hAnsi="Times New Roman" w:cs="Times New Roman"/>
          <w:sz w:val="24"/>
          <w:szCs w:val="24"/>
        </w:rPr>
        <w:t>, GSE129509</w:t>
      </w:r>
      <w:r w:rsidR="002742FD">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{"citationItems":[{"id":"ITEM-1","itemData":{"DOI":"10.3390/data4020064","ISSN":"23065729","abstract":"Symbiotic legume nodules and lateral roots arise away from the root meristem via dedifferentiation events. While these organs share some morphological and developmental similarities, whether legume nodules are modified lateral roots is an open question. We dissected emerging nodules, mature nodules, emerging lateral roots and young lateral roots, and constructed strand-specific RNA sequencing (RNAseq) libraries using polyA-enriched RNA preparations. Root sections above and below these organs, devoid of any lateral organs, were used to construct respective control tissue libraries. High sequence quality, predominant mapping to coding sequences, and consistency between replicates indicated that the RNAseq libraries were of a very high quality. We identified genes enriched in emerging nodules, mature nodules, emerging lateral roots and young lateral roots in soybean by comparing global gene expression profiles between each of these organs and adjacent root segments. Potential uses for this high quality transcriptome data set include generation of global gene regulatory networks to identify key regulators; metabolic pathway analyses and comparative analyses of key gene families to discover organ-specific biological processes; and identification of organ-specific alternate spliced transcripts. When combined with other similar datasets, especially from leguminous plants, these analyses can help answer questions on the evolutionary origins of root nodules and relationships between the development of different plant lateral organs.","author":[{"dropping-particle":"","family":"Adhikari","given":"Sajag","non-dropping-particle":"","parse-names":false,"suffix":""},{"dropping-particle":"","family":"Damodaran","given":"Suresh","non-dropping-particle":"","parse-names":false,"suffix":""},{"dropping-particle":"","family":"Subramanian","given":"Senthil","non-dropping-particle":"","parse-names":false,"suffix":""}],"container-title":"Data","id":"ITEM-1","issue":"2","issued":{"date-parts":[["2019"]]},"page":"1-11","title":"Lateral root and nodule transcriptomes of soybean","type":"article-journal","volume":"4"},"uris":["http://www.mendeley.com/documents/?uuid=90109aa2-819f-49d3-b01f-763f60e964ec"]}],"mendeley":{"formattedCitation":"[59]","plainTextFormattedCitation":"[59]","previouslyFormattedCitation":"[59]"},"properties":{"noteIndex":0},"schema":"https://github.com/citation-style-language/schema/raw/master/csl-citation.json"}</w:instrText>
      </w:r>
      <w:r w:rsidR="002742FD">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[59]</w:t>
      </w:r>
      <w:r w:rsidR="002742FD">
        <w:rPr>
          <w:rFonts w:ascii="Times New Roman" w:hAnsi="Times New Roman" w:cs="Times New Roman"/>
          <w:sz w:val="24"/>
          <w:szCs w:val="24"/>
        </w:rPr>
        <w:fldChar w:fldCharType="end"/>
      </w:r>
      <w:r w:rsidR="00087E11">
        <w:rPr>
          <w:rFonts w:ascii="Times New Roman" w:hAnsi="Times New Roman" w:cs="Times New Roman"/>
          <w:sz w:val="24"/>
          <w:szCs w:val="24"/>
        </w:rPr>
        <w:t xml:space="preserve"> and </w:t>
      </w:r>
      <w:r w:rsidR="00C3274C">
        <w:rPr>
          <w:rFonts w:ascii="Times New Roman" w:hAnsi="Times New Roman" w:cs="Times New Roman"/>
          <w:sz w:val="24"/>
          <w:szCs w:val="24"/>
        </w:rPr>
        <w:t>GSE186317</w:t>
      </w:r>
      <w:r w:rsidR="002742FD">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{"citationItems":[{"id":"ITEM-1","itemData":{"DOI":"10.1111/tpj.16222","ISSN":"1365313X","PMID":"37006191","abstract":"Global warming and climate change are driving an alarming increase in the frequency and intensity of extreme climate events, such as droughts, heat waves, and their combination, inflicting heavy losses to agricultural production. Recent studies revealed that the transcriptomic responses of different crops to water deficit (WD) or heat stress (HS) are very different from that to a combination of WD + HS. In addition, it was found that the effects of WD, HS, and WD + HS are significantly more devastating when these stresses occur during the reproductive growth phase of crops, compared to vegetative growth. As the molecular responses of different reproductive and vegetative tissues of plants to WD, HS, or WD + HS could be different from each other and these differences could impact many current and future attempts to enhance the resilience of crops to climate change through breeding and/or engineering, we conducted a transcriptomic analysis of different soybean (Glycine max) tissues to WD, HS, and WD + HS. Here we present a reference transcriptomic dataset that includes the response of soybean leaf, pod, anther, stigma, ovary, and sepal to WD, HS, and WD + HS conditions. Mining this dataset for the expression pattern of different stress response transcripts revealed that each tissue had a unique transcriptomic response to each of the different stress conditions. This finding is important as it suggests that enhancing the overall resilience of crops to climate change could require a coordinated approach that simultaneously alters the expression of different groups of transcripts in different tissues in a stress-specific manner.","author":[{"dropping-particle":"","family":"Sinha","given":"Ranjita","non-dropping-particle":"","parse-names":false,"suffix":""},{"dropping-particle":"","family":"Induri","given":"Sai Preethi","non-dropping-particle":"","parse-names":false,"suffix":""},{"dropping-particle":"","family":"Peláez-Vico","given":"María Ángeles","non-dropping-particle":"","parse-names":false,"suffix":""},{"dropping-particle":"","family":"Tukuli","given":"Adama","non-dropping-particle":"","parse-names":false,"suffix":""},{"dropping-particle":"","family":"Shostak","given":"Benjamin","non-dropping-particle":"","parse-names":false,"suffix":""},{"dropping-particle":"","family":"Zandalinas","given":"Sara I.","non-dropping-particle":"","parse-names":false,"suffix":""},{"dropping-particle":"","family":"Joshi","given":"Trupti","non-dropping-particle":"","parse-names":false,"suffix":""},{"dropping-particle":"","family":"Fritschi","given":"Felix B.","non-dropping-particle":"","parse-names":false,"suffix":""},{"dropping-particle":"","family":"Mittler","given":"Ron","non-dropping-particle":"","parse-names":false,"suffix":""}],"container-title":"Plant Journal","id":"ITEM-1","issue":"4","issued":{"date-parts":[["2023"]]},"page":"1064-1080","title":"The transcriptome of soybean reproductive tissues subjected to water deficit, heat stress, and a combination of water deficit and heat stress","type":"article-journal","volume":"116"},"uris":["http://www.mendeley.com/documents/?uuid=3df8c3c9-d755-40fd-aabb-a60112338911"]}],"mendeley":{"formattedCitation":"[60]","plainTextFormattedCitation":"[60]","previouslyFormattedCitation":"[60]"},"properties":{"noteIndex":0},"schema":"https://github.com/citation-style-language/schema/raw/master/csl-citation.json"}</w:instrText>
      </w:r>
      <w:r w:rsidR="002742FD">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[60]</w:t>
      </w:r>
      <w:r w:rsidR="002742FD">
        <w:rPr>
          <w:rFonts w:ascii="Times New Roman" w:hAnsi="Times New Roman" w:cs="Times New Roman"/>
          <w:sz w:val="24"/>
          <w:szCs w:val="24"/>
        </w:rPr>
        <w:fldChar w:fldCharType="end"/>
      </w:r>
      <w:r w:rsidR="00E37084">
        <w:rPr>
          <w:rFonts w:ascii="Times New Roman" w:hAnsi="Times New Roman" w:cs="Times New Roman"/>
          <w:sz w:val="24"/>
          <w:szCs w:val="24"/>
        </w:rPr>
        <w:t>)</w:t>
      </w:r>
      <w:r w:rsidR="00E01F29">
        <w:rPr>
          <w:rFonts w:ascii="Times New Roman" w:hAnsi="Times New Roman" w:cs="Times New Roman"/>
          <w:sz w:val="24"/>
          <w:szCs w:val="24"/>
        </w:rPr>
        <w:t xml:space="preserve"> were downloaded from GEO database</w:t>
      </w:r>
      <w:r w:rsidR="007878B6">
        <w:rPr>
          <w:rFonts w:ascii="Times New Roman" w:hAnsi="Times New Roman" w:cs="Times New Roman"/>
          <w:sz w:val="24"/>
          <w:szCs w:val="24"/>
        </w:rPr>
        <w:t xml:space="preserve"> </w:t>
      </w:r>
      <w:r w:rsidR="007878B6" w:rsidRPr="007878B6">
        <w:rPr>
          <w:rFonts w:ascii="Times New Roman" w:hAnsi="Times New Roman" w:cs="Times New Roman"/>
          <w:sz w:val="24"/>
          <w:szCs w:val="24"/>
        </w:rPr>
        <w:t>(</w:t>
      </w:r>
      <w:hyperlink r:id="rId18" w:history="1">
        <w:r w:rsidR="007878B6" w:rsidRPr="008D6D4B">
          <w:rPr>
            <w:rStyle w:val="Hyperlink"/>
            <w:rFonts w:ascii="Times New Roman" w:hAnsi="Times New Roman" w:cs="Times New Roman"/>
            <w:sz w:val="24"/>
            <w:szCs w:val="24"/>
          </w:rPr>
          <w:t>https://www.ncbi.nlm.nih.gov/geo/</w:t>
        </w:r>
      </w:hyperlink>
      <w:r w:rsidR="007878B6" w:rsidRPr="007878B6">
        <w:rPr>
          <w:rFonts w:ascii="Times New Roman" w:hAnsi="Times New Roman" w:cs="Times New Roman"/>
          <w:sz w:val="24"/>
          <w:szCs w:val="24"/>
        </w:rPr>
        <w:t>)</w:t>
      </w:r>
      <w:r w:rsidR="007878B6">
        <w:rPr>
          <w:rFonts w:ascii="Times New Roman" w:hAnsi="Times New Roman" w:cs="Times New Roman"/>
          <w:sz w:val="24"/>
          <w:szCs w:val="24"/>
        </w:rPr>
        <w:t xml:space="preserve"> </w:t>
      </w:r>
      <w:r w:rsidR="00230F48">
        <w:rPr>
          <w:rFonts w:ascii="Times New Roman" w:hAnsi="Times New Roman" w:cs="Times New Roman"/>
          <w:sz w:val="24"/>
          <w:szCs w:val="24"/>
        </w:rPr>
        <w:t xml:space="preserve">of the NCBI </w:t>
      </w:r>
      <w:r w:rsidR="00230F48" w:rsidRPr="007878B6">
        <w:rPr>
          <w:rFonts w:ascii="Times New Roman" w:hAnsi="Times New Roman" w:cs="Times New Roman"/>
          <w:sz w:val="24"/>
          <w:szCs w:val="24"/>
        </w:rPr>
        <w:t>(</w:t>
      </w:r>
      <w:hyperlink r:id="rId19" w:history="1">
        <w:r w:rsidR="00230F48" w:rsidRPr="008D6D4B">
          <w:rPr>
            <w:rStyle w:val="Hyperlink"/>
            <w:rFonts w:ascii="Times New Roman" w:hAnsi="Times New Roman" w:cs="Times New Roman"/>
            <w:sz w:val="24"/>
            <w:szCs w:val="24"/>
          </w:rPr>
          <w:t>https://www.ncbi.nlm.nih.gov/</w:t>
        </w:r>
      </w:hyperlink>
      <w:r w:rsidR="00230F48" w:rsidRPr="007878B6">
        <w:rPr>
          <w:rFonts w:ascii="Times New Roman" w:hAnsi="Times New Roman" w:cs="Times New Roman"/>
          <w:sz w:val="24"/>
          <w:szCs w:val="24"/>
        </w:rPr>
        <w:t>)</w:t>
      </w:r>
      <w:r w:rsidR="00230F48">
        <w:rPr>
          <w:rFonts w:ascii="Times New Roman" w:hAnsi="Times New Roman" w:cs="Times New Roman"/>
          <w:sz w:val="24"/>
          <w:szCs w:val="24"/>
        </w:rPr>
        <w:t xml:space="preserve"> </w:t>
      </w:r>
      <w:r w:rsidR="00EF02A8">
        <w:rPr>
          <w:rFonts w:ascii="Times New Roman" w:hAnsi="Times New Roman" w:cs="Times New Roman"/>
          <w:sz w:val="24"/>
          <w:szCs w:val="24"/>
        </w:rPr>
        <w:t xml:space="preserve"> to observe the expression pattern in different</w:t>
      </w:r>
      <w:r w:rsidR="00295921">
        <w:rPr>
          <w:rFonts w:ascii="Times New Roman" w:hAnsi="Times New Roman" w:cs="Times New Roman"/>
          <w:sz w:val="24"/>
          <w:szCs w:val="24"/>
        </w:rPr>
        <w:t xml:space="preserve"> organs</w:t>
      </w:r>
      <w:r w:rsidR="00350FC7">
        <w:rPr>
          <w:rFonts w:ascii="Times New Roman" w:hAnsi="Times New Roman" w:cs="Times New Roman"/>
          <w:sz w:val="24"/>
          <w:szCs w:val="24"/>
        </w:rPr>
        <w:t xml:space="preserve">, biotic </w:t>
      </w:r>
      <w:r w:rsidR="00EF02A8">
        <w:rPr>
          <w:rFonts w:ascii="Times New Roman" w:hAnsi="Times New Roman" w:cs="Times New Roman"/>
          <w:sz w:val="24"/>
          <w:szCs w:val="24"/>
        </w:rPr>
        <w:t>and abiotic stress</w:t>
      </w:r>
      <w:r w:rsidR="00E01F29">
        <w:rPr>
          <w:rFonts w:ascii="Times New Roman" w:hAnsi="Times New Roman" w:cs="Times New Roman"/>
          <w:sz w:val="24"/>
          <w:szCs w:val="24"/>
        </w:rPr>
        <w:t xml:space="preserve">. </w:t>
      </w:r>
      <w:commentRangeStart w:id="49"/>
      <w:r w:rsidR="0076088C">
        <w:rPr>
          <w:rFonts w:ascii="Times New Roman" w:hAnsi="Times New Roman" w:cs="Times New Roman"/>
          <w:sz w:val="24"/>
          <w:szCs w:val="24"/>
        </w:rPr>
        <w:t xml:space="preserve">Normalized </w:t>
      </w:r>
      <w:r w:rsidR="00317C4B" w:rsidRPr="00317C4B">
        <w:rPr>
          <w:rFonts w:ascii="Times New Roman" w:hAnsi="Times New Roman" w:cs="Times New Roman"/>
          <w:sz w:val="24"/>
          <w:szCs w:val="24"/>
        </w:rPr>
        <w:t>FPKM (fragments per kilobase of exon per million) data</w:t>
      </w:r>
      <w:r w:rsidR="00317C4B">
        <w:rPr>
          <w:rFonts w:ascii="Times New Roman" w:hAnsi="Times New Roman" w:cs="Times New Roman"/>
          <w:sz w:val="24"/>
          <w:szCs w:val="24"/>
        </w:rPr>
        <w:t xml:space="preserve"> were used to </w:t>
      </w:r>
      <w:r w:rsidR="006F3C64">
        <w:rPr>
          <w:rFonts w:ascii="Times New Roman" w:hAnsi="Times New Roman" w:cs="Times New Roman"/>
          <w:sz w:val="24"/>
          <w:szCs w:val="24"/>
        </w:rPr>
        <w:t xml:space="preserve">observe expression </w:t>
      </w:r>
      <w:r w:rsidR="008E583A">
        <w:rPr>
          <w:rFonts w:ascii="Times New Roman" w:hAnsi="Times New Roman" w:cs="Times New Roman"/>
          <w:sz w:val="24"/>
          <w:szCs w:val="24"/>
        </w:rPr>
        <w:t>patterns</w:t>
      </w:r>
      <w:r w:rsidR="006F3C64">
        <w:rPr>
          <w:rFonts w:ascii="Times New Roman" w:hAnsi="Times New Roman" w:cs="Times New Roman"/>
          <w:sz w:val="24"/>
          <w:szCs w:val="24"/>
        </w:rPr>
        <w:t xml:space="preserve"> in emerging nodules, mature nodules, </w:t>
      </w:r>
      <w:r w:rsidR="008E583A">
        <w:rPr>
          <w:rFonts w:ascii="Times New Roman" w:hAnsi="Times New Roman" w:cs="Times New Roman"/>
          <w:sz w:val="24"/>
          <w:szCs w:val="24"/>
        </w:rPr>
        <w:t xml:space="preserve">emerging lateral </w:t>
      </w:r>
      <w:r w:rsidR="004A32CA">
        <w:rPr>
          <w:rFonts w:ascii="Times New Roman" w:hAnsi="Times New Roman" w:cs="Times New Roman"/>
          <w:sz w:val="24"/>
          <w:szCs w:val="24"/>
        </w:rPr>
        <w:t>roots,</w:t>
      </w:r>
      <w:r w:rsidR="008E583A">
        <w:rPr>
          <w:rFonts w:ascii="Times New Roman" w:hAnsi="Times New Roman" w:cs="Times New Roman"/>
          <w:sz w:val="24"/>
          <w:szCs w:val="24"/>
        </w:rPr>
        <w:t xml:space="preserve"> and mature lateral roots</w:t>
      </w:r>
      <w:commentRangeEnd w:id="49"/>
      <w:r w:rsidR="00437F28">
        <w:rPr>
          <w:rStyle w:val="CommentReference"/>
        </w:rPr>
        <w:commentReference w:id="49"/>
      </w:r>
      <w:r w:rsidR="008E583A">
        <w:rPr>
          <w:rFonts w:ascii="Times New Roman" w:hAnsi="Times New Roman" w:cs="Times New Roman"/>
          <w:sz w:val="24"/>
          <w:szCs w:val="24"/>
        </w:rPr>
        <w:t xml:space="preserve">. </w:t>
      </w:r>
      <w:r w:rsidR="004A32CA">
        <w:rPr>
          <w:rFonts w:ascii="Times New Roman" w:hAnsi="Times New Roman" w:cs="Times New Roman"/>
          <w:sz w:val="24"/>
          <w:szCs w:val="24"/>
        </w:rPr>
        <w:t xml:space="preserve"> To</w:t>
      </w:r>
      <w:r w:rsidR="00E37084">
        <w:rPr>
          <w:rFonts w:ascii="Times New Roman" w:hAnsi="Times New Roman" w:cs="Times New Roman"/>
          <w:sz w:val="24"/>
          <w:szCs w:val="24"/>
        </w:rPr>
        <w:t xml:space="preserve"> </w:t>
      </w:r>
      <w:r w:rsidR="00D92239">
        <w:rPr>
          <w:rFonts w:ascii="Times New Roman" w:hAnsi="Times New Roman" w:cs="Times New Roman"/>
          <w:sz w:val="24"/>
          <w:szCs w:val="24"/>
        </w:rPr>
        <w:t xml:space="preserve">identify </w:t>
      </w:r>
      <w:r w:rsidR="004A32CA">
        <w:rPr>
          <w:rFonts w:ascii="Times New Roman" w:hAnsi="Times New Roman" w:cs="Times New Roman"/>
          <w:sz w:val="24"/>
          <w:szCs w:val="24"/>
        </w:rPr>
        <w:t xml:space="preserve">the expression patterns in abiotic stress including </w:t>
      </w:r>
      <w:r w:rsidR="00112830">
        <w:rPr>
          <w:rFonts w:ascii="Times New Roman" w:hAnsi="Times New Roman" w:cs="Times New Roman"/>
          <w:sz w:val="24"/>
          <w:szCs w:val="24"/>
        </w:rPr>
        <w:t xml:space="preserve">salt stress, heat stress, dehydration, </w:t>
      </w:r>
      <w:r w:rsidR="008C18C1">
        <w:rPr>
          <w:rFonts w:ascii="Times New Roman" w:hAnsi="Times New Roman" w:cs="Times New Roman"/>
          <w:sz w:val="24"/>
          <w:szCs w:val="24"/>
        </w:rPr>
        <w:t xml:space="preserve">water deficit, </w:t>
      </w:r>
      <w:r w:rsidR="00454ACE">
        <w:rPr>
          <w:rFonts w:ascii="Times New Roman" w:hAnsi="Times New Roman" w:cs="Times New Roman"/>
          <w:sz w:val="24"/>
          <w:szCs w:val="24"/>
        </w:rPr>
        <w:t xml:space="preserve">and </w:t>
      </w:r>
      <w:r w:rsidR="008C18C1">
        <w:rPr>
          <w:rFonts w:ascii="Times New Roman" w:hAnsi="Times New Roman" w:cs="Times New Roman"/>
          <w:sz w:val="24"/>
          <w:szCs w:val="24"/>
        </w:rPr>
        <w:t xml:space="preserve">combined water </w:t>
      </w:r>
      <w:r w:rsidR="00454ACE">
        <w:rPr>
          <w:rFonts w:ascii="Times New Roman" w:hAnsi="Times New Roman" w:cs="Times New Roman"/>
          <w:sz w:val="24"/>
          <w:szCs w:val="24"/>
        </w:rPr>
        <w:t xml:space="preserve">deficit and heat stress, </w:t>
      </w:r>
      <w:commentRangeStart w:id="50"/>
      <w:r w:rsidR="004E54C5">
        <w:rPr>
          <w:rFonts w:ascii="Times New Roman" w:hAnsi="Times New Roman" w:cs="Times New Roman"/>
          <w:sz w:val="24"/>
          <w:szCs w:val="24"/>
        </w:rPr>
        <w:t xml:space="preserve">LFC </w:t>
      </w:r>
      <w:commentRangeEnd w:id="50"/>
      <w:r w:rsidR="00437F28">
        <w:rPr>
          <w:rStyle w:val="CommentReference"/>
        </w:rPr>
        <w:commentReference w:id="50"/>
      </w:r>
      <w:r w:rsidR="00454ACE">
        <w:rPr>
          <w:rFonts w:ascii="Times New Roman" w:hAnsi="Times New Roman" w:cs="Times New Roman"/>
          <w:sz w:val="24"/>
          <w:szCs w:val="24"/>
        </w:rPr>
        <w:t>values</w:t>
      </w:r>
      <w:r w:rsidR="004E54C5">
        <w:rPr>
          <w:rFonts w:ascii="Times New Roman" w:hAnsi="Times New Roman" w:cs="Times New Roman"/>
          <w:sz w:val="24"/>
          <w:szCs w:val="24"/>
        </w:rPr>
        <w:t xml:space="preserve"> were extracted using </w:t>
      </w:r>
      <w:commentRangeStart w:id="51"/>
      <w:commentRangeStart w:id="52"/>
      <w:r w:rsidR="00DA724A">
        <w:rPr>
          <w:rFonts w:ascii="Times New Roman" w:hAnsi="Times New Roman" w:cs="Times New Roman"/>
          <w:sz w:val="24"/>
          <w:szCs w:val="24"/>
        </w:rPr>
        <w:t xml:space="preserve">different </w:t>
      </w:r>
      <w:r w:rsidR="00DA724A" w:rsidRPr="00884037">
        <w:rPr>
          <w:rFonts w:ascii="Times New Roman" w:hAnsi="Times New Roman" w:cs="Times New Roman"/>
          <w:sz w:val="24"/>
          <w:szCs w:val="24"/>
        </w:rPr>
        <w:t>R packages</w:t>
      </w:r>
      <w:r w:rsidR="00DA724A">
        <w:rPr>
          <w:rFonts w:ascii="Times New Roman" w:hAnsi="Times New Roman" w:cs="Times New Roman"/>
          <w:sz w:val="24"/>
          <w:szCs w:val="24"/>
        </w:rPr>
        <w:t xml:space="preserve"> </w:t>
      </w:r>
      <w:commentRangeEnd w:id="51"/>
      <w:r w:rsidR="00437F28">
        <w:rPr>
          <w:rStyle w:val="CommentReference"/>
        </w:rPr>
        <w:commentReference w:id="51"/>
      </w:r>
      <w:commentRangeEnd w:id="52"/>
      <w:r w:rsidR="00437F28">
        <w:rPr>
          <w:rStyle w:val="CommentReference"/>
        </w:rPr>
        <w:commentReference w:id="52"/>
      </w:r>
      <w:r w:rsidR="00DA724A">
        <w:rPr>
          <w:rFonts w:ascii="Times New Roman" w:hAnsi="Times New Roman" w:cs="Times New Roman"/>
          <w:sz w:val="24"/>
          <w:szCs w:val="24"/>
        </w:rPr>
        <w:t>and</w:t>
      </w:r>
      <w:r w:rsidR="00454ACE">
        <w:rPr>
          <w:rFonts w:ascii="Times New Roman" w:hAnsi="Times New Roman" w:cs="Times New Roman"/>
          <w:sz w:val="24"/>
          <w:szCs w:val="24"/>
        </w:rPr>
        <w:t xml:space="preserve"> a</w:t>
      </w:r>
      <w:r w:rsidR="00DA724A">
        <w:rPr>
          <w:rFonts w:ascii="Times New Roman" w:hAnsi="Times New Roman" w:cs="Times New Roman"/>
          <w:sz w:val="24"/>
          <w:szCs w:val="24"/>
        </w:rPr>
        <w:t xml:space="preserve"> heatmap </w:t>
      </w:r>
      <w:r w:rsidR="00454ACE">
        <w:rPr>
          <w:rFonts w:ascii="Times New Roman" w:hAnsi="Times New Roman" w:cs="Times New Roman"/>
          <w:sz w:val="24"/>
          <w:szCs w:val="24"/>
        </w:rPr>
        <w:t>was</w:t>
      </w:r>
      <w:r w:rsidR="00DA724A">
        <w:rPr>
          <w:rFonts w:ascii="Times New Roman" w:hAnsi="Times New Roman" w:cs="Times New Roman"/>
          <w:sz w:val="24"/>
          <w:szCs w:val="24"/>
        </w:rPr>
        <w:t xml:space="preserve"> plotted</w:t>
      </w:r>
      <w:r w:rsidR="0010473D">
        <w:rPr>
          <w:rFonts w:ascii="Times New Roman" w:hAnsi="Times New Roman" w:cs="Times New Roman"/>
          <w:sz w:val="24"/>
          <w:szCs w:val="24"/>
        </w:rPr>
        <w:t xml:space="preserve"> using </w:t>
      </w:r>
      <w:proofErr w:type="spellStart"/>
      <w:r w:rsidR="0010473D">
        <w:rPr>
          <w:rFonts w:ascii="Times New Roman" w:hAnsi="Times New Roman" w:cs="Times New Roman"/>
          <w:sz w:val="24"/>
          <w:szCs w:val="24"/>
        </w:rPr>
        <w:t>TBtool</w:t>
      </w:r>
      <w:proofErr w:type="spellEnd"/>
      <w:r w:rsidR="007878B6">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{"citationItems":[{"id":"ITEM-1","itemData":{"DOI":"10.1016/j.molp.2020.06.009","ISSN":"17529867","PMID":"32585190","abstract":"TBtools, a stand-alone bioinformatics software with a user-friendly interface is presented in this study. The toolkit incorporates over 130 functions, which are designed to meet the increasing demand for big-data analyses, ranging from bulk sequence processing to interactive data visualization. Its robustness has been validated by tens of thousands of users, making it a handy and useful toolkit for biologists.","author":[{"dropping-particle":"","family":"Chen","given":"Chengjie","non-dropping-particle":"","parse-names":false,"suffix":""},{"dropping-particle":"","family":"Chen","given":"Hao","non-dropping-particle":"","parse-names":false,"suffix":""},{"dropping-particle":"","family":"Zhang","given":"Yi","non-dropping-particle":"","parse-names":false,"suffix":""},{"dropping-particle":"","family":"Thomas","given":"Hannah R.","non-dropping-particle":"","parse-names":false,"suffix":""},{"dropping-particle":"","family":"Frank","given":"Margaret H.","non-dropping-particle":"","parse-names":false,"suffix":""},{"dropping-particle":"","family":"He","given":"Yehua","non-dropping-particle":"","parse-names":false,"suffix":""},{"dropping-particle":"","family":"Xia","given":"Rui","non-dropping-particle":"","parse-names":false,"suffix":""}],"container-title":"Molecular Plant","id":"ITEM-1","issue":"8","issued":{"date-parts":[["2020"]]},"page":"1194-1202","publisher":"Elsevier Ltd","title":"TBtools: An Integrative Toolkit Developed for Interactive Analyses of Big Biological Data","type":"article-journal","volume":"13"},"uris":["http://www.mendeley.com/documents/?uuid=001027da-c9de-4714-a05e-60be04358f02"]}],"mendeley":{"formattedCitation":"[42]","plainTextFormattedCitation":"[42]","previouslyFormattedCitation":"[42]"},"properties":{"noteIndex":0},"schema":"https://github.com/citation-style-language/schema/raw/master/csl-citation.json"}</w:instrText>
      </w:r>
      <w:r w:rsidR="007878B6">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[42]</w:t>
      </w:r>
      <w:r w:rsidR="007878B6">
        <w:rPr>
          <w:rFonts w:ascii="Times New Roman" w:hAnsi="Times New Roman" w:cs="Times New Roman"/>
          <w:sz w:val="24"/>
          <w:szCs w:val="24"/>
        </w:rPr>
        <w:fldChar w:fldCharType="end"/>
      </w:r>
      <w:r w:rsidR="004A32CA">
        <w:rPr>
          <w:rFonts w:ascii="Times New Roman" w:hAnsi="Times New Roman" w:cs="Times New Roman"/>
          <w:sz w:val="24"/>
          <w:szCs w:val="24"/>
        </w:rPr>
        <w:t>.</w:t>
      </w:r>
      <w:r w:rsidR="005D32F6">
        <w:rPr>
          <w:rFonts w:ascii="Times New Roman" w:hAnsi="Times New Roman" w:cs="Times New Roman"/>
          <w:sz w:val="24"/>
          <w:szCs w:val="24"/>
        </w:rPr>
        <w:t xml:space="preserve"> </w:t>
      </w:r>
      <w:r w:rsidR="00E37084">
        <w:rPr>
          <w:rFonts w:ascii="Times New Roman" w:hAnsi="Times New Roman" w:cs="Times New Roman"/>
          <w:sz w:val="24"/>
          <w:szCs w:val="24"/>
        </w:rPr>
        <w:t>The expression</w:t>
      </w:r>
      <w:r w:rsidR="00E73EF8">
        <w:rPr>
          <w:rFonts w:ascii="Times New Roman" w:hAnsi="Times New Roman" w:cs="Times New Roman"/>
          <w:sz w:val="24"/>
          <w:szCs w:val="24"/>
        </w:rPr>
        <w:t xml:space="preserve"> pattern of m6A regulatory genes in soybean mosaic virus (SMV) infection </w:t>
      </w:r>
      <w:r w:rsidR="009E533E">
        <w:rPr>
          <w:rFonts w:ascii="Times New Roman" w:hAnsi="Times New Roman" w:cs="Times New Roman"/>
          <w:sz w:val="24"/>
          <w:szCs w:val="24"/>
        </w:rPr>
        <w:t xml:space="preserve">was also observed. Heatmap was </w:t>
      </w:r>
      <w:proofErr w:type="spellStart"/>
      <w:r w:rsidR="009E533E">
        <w:rPr>
          <w:rFonts w:ascii="Times New Roman" w:hAnsi="Times New Roman" w:cs="Times New Roman"/>
          <w:sz w:val="24"/>
          <w:szCs w:val="24"/>
        </w:rPr>
        <w:t>plooted</w:t>
      </w:r>
      <w:proofErr w:type="spellEnd"/>
      <w:r w:rsidR="009E533E">
        <w:rPr>
          <w:rFonts w:ascii="Times New Roman" w:hAnsi="Times New Roman" w:cs="Times New Roman"/>
          <w:sz w:val="24"/>
          <w:szCs w:val="24"/>
        </w:rPr>
        <w:t xml:space="preserve"> with LFC valu</w:t>
      </w:r>
      <w:r w:rsidR="00DA2A82">
        <w:rPr>
          <w:rFonts w:ascii="Times New Roman" w:hAnsi="Times New Roman" w:cs="Times New Roman"/>
          <w:sz w:val="24"/>
          <w:szCs w:val="24"/>
        </w:rPr>
        <w:t>es that indicated upregulation</w:t>
      </w:r>
      <w:commentRangeStart w:id="53"/>
      <w:r w:rsidR="00DA2A82">
        <w:rPr>
          <w:rFonts w:ascii="Times New Roman" w:hAnsi="Times New Roman" w:cs="Times New Roman"/>
          <w:sz w:val="24"/>
          <w:szCs w:val="24"/>
        </w:rPr>
        <w:t>s</w:t>
      </w:r>
      <w:commentRangeEnd w:id="53"/>
      <w:r w:rsidR="00437F28">
        <w:rPr>
          <w:rStyle w:val="CommentReference"/>
        </w:rPr>
        <w:commentReference w:id="53"/>
      </w:r>
      <w:r w:rsidR="00DA2A82">
        <w:rPr>
          <w:rFonts w:ascii="Times New Roman" w:hAnsi="Times New Roman" w:cs="Times New Roman"/>
          <w:sz w:val="24"/>
          <w:szCs w:val="24"/>
        </w:rPr>
        <w:t xml:space="preserve"> and downregulation</w:t>
      </w:r>
      <w:r w:rsidR="00A76085">
        <w:rPr>
          <w:rFonts w:ascii="Times New Roman" w:hAnsi="Times New Roman" w:cs="Times New Roman"/>
          <w:sz w:val="24"/>
          <w:szCs w:val="24"/>
        </w:rPr>
        <w:t xml:space="preserve"> of these gene sets.</w:t>
      </w:r>
    </w:p>
    <w:p w14:paraId="58783210" w14:textId="0D01B5F9" w:rsidR="000806F8" w:rsidRPr="000806F8" w:rsidRDefault="0004252F"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000806F8" w:rsidRPr="000806F8">
        <w:rPr>
          <w:rFonts w:ascii="Times New Roman" w:hAnsi="Times New Roman" w:cs="Times New Roman"/>
          <w:b/>
          <w:bCs/>
          <w:sz w:val="24"/>
          <w:szCs w:val="24"/>
        </w:rPr>
        <w:t>Results</w:t>
      </w:r>
    </w:p>
    <w:p w14:paraId="21ADEA8B" w14:textId="77777777" w:rsidR="00997D8E" w:rsidRPr="005A4C1F" w:rsidRDefault="00997D8E"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3.1. </w:t>
      </w:r>
      <w:r w:rsidRPr="005A4C1F">
        <w:rPr>
          <w:rFonts w:ascii="Times New Roman" w:hAnsi="Times New Roman" w:cs="Times New Roman"/>
          <w:b/>
          <w:bCs/>
          <w:sz w:val="24"/>
          <w:szCs w:val="24"/>
        </w:rPr>
        <w:t>Genome‑wide identification and characterization of m6A regulatory genes in soybean</w:t>
      </w:r>
    </w:p>
    <w:p w14:paraId="280B96DC" w14:textId="3AD94C68" w:rsidR="00997D8E" w:rsidRDefault="00997D8E" w:rsidP="00774A12">
      <w:pPr>
        <w:spacing w:line="360" w:lineRule="auto"/>
        <w:jc w:val="both"/>
        <w:rPr>
          <w:rFonts w:ascii="Times New Roman" w:hAnsi="Times New Roman" w:cs="Times New Roman"/>
          <w:sz w:val="24"/>
          <w:szCs w:val="24"/>
        </w:rPr>
      </w:pPr>
      <w:r w:rsidRPr="00E00BF5">
        <w:rPr>
          <w:rFonts w:ascii="Times New Roman" w:hAnsi="Times New Roman" w:cs="Times New Roman"/>
          <w:sz w:val="24"/>
          <w:szCs w:val="24"/>
        </w:rPr>
        <w:t xml:space="preserve">After comprehensive screening of the </w:t>
      </w:r>
      <w:r>
        <w:rPr>
          <w:rFonts w:ascii="Times New Roman" w:hAnsi="Times New Roman" w:cs="Times New Roman"/>
          <w:sz w:val="24"/>
          <w:szCs w:val="24"/>
        </w:rPr>
        <w:t xml:space="preserve">soybean </w:t>
      </w:r>
      <w:r w:rsidRPr="00E00BF5">
        <w:rPr>
          <w:rFonts w:ascii="Times New Roman" w:hAnsi="Times New Roman" w:cs="Times New Roman"/>
          <w:sz w:val="24"/>
          <w:szCs w:val="24"/>
        </w:rPr>
        <w:t>genome, 1</w:t>
      </w:r>
      <w:r>
        <w:rPr>
          <w:rFonts w:ascii="Times New Roman" w:hAnsi="Times New Roman" w:cs="Times New Roman"/>
          <w:sz w:val="24"/>
          <w:szCs w:val="24"/>
        </w:rPr>
        <w:t>2</w:t>
      </w:r>
      <w:r w:rsidRPr="00E00BF5">
        <w:rPr>
          <w:rFonts w:ascii="Times New Roman" w:hAnsi="Times New Roman" w:cs="Times New Roman"/>
          <w:sz w:val="24"/>
          <w:szCs w:val="24"/>
        </w:rPr>
        <w:t xml:space="preserve"> m6A writers, 1</w:t>
      </w:r>
      <w:r>
        <w:rPr>
          <w:rFonts w:ascii="Times New Roman" w:hAnsi="Times New Roman" w:cs="Times New Roman"/>
          <w:sz w:val="24"/>
          <w:szCs w:val="24"/>
        </w:rPr>
        <w:t>1</w:t>
      </w:r>
      <w:r w:rsidRPr="00E00BF5">
        <w:rPr>
          <w:rFonts w:ascii="Times New Roman" w:hAnsi="Times New Roman" w:cs="Times New Roman"/>
          <w:sz w:val="24"/>
          <w:szCs w:val="24"/>
        </w:rPr>
        <w:t xml:space="preserve"> m6A erasers and </w:t>
      </w:r>
      <w:r>
        <w:rPr>
          <w:rFonts w:ascii="Times New Roman" w:hAnsi="Times New Roman" w:cs="Times New Roman"/>
          <w:sz w:val="24"/>
          <w:szCs w:val="24"/>
        </w:rPr>
        <w:t>1</w:t>
      </w:r>
      <w:r w:rsidR="00583F90">
        <w:rPr>
          <w:rFonts w:ascii="Times New Roman" w:hAnsi="Times New Roman" w:cs="Times New Roman"/>
          <w:sz w:val="24"/>
          <w:szCs w:val="24"/>
        </w:rPr>
        <w:t>9</w:t>
      </w:r>
      <w:r w:rsidRPr="00E00BF5">
        <w:rPr>
          <w:rFonts w:ascii="Times New Roman" w:hAnsi="Times New Roman" w:cs="Times New Roman"/>
          <w:sz w:val="24"/>
          <w:szCs w:val="24"/>
        </w:rPr>
        <w:t xml:space="preserve"> m6A readers were finally identified</w:t>
      </w:r>
      <w:r>
        <w:rPr>
          <w:rFonts w:ascii="Times New Roman" w:hAnsi="Times New Roman" w:cs="Times New Roman"/>
          <w:sz w:val="24"/>
          <w:szCs w:val="24"/>
        </w:rPr>
        <w:t xml:space="preserve">. </w:t>
      </w:r>
      <w:r w:rsidRPr="00E00BF5">
        <w:rPr>
          <w:rFonts w:ascii="Times New Roman" w:hAnsi="Times New Roman" w:cs="Times New Roman"/>
          <w:sz w:val="24"/>
          <w:szCs w:val="24"/>
        </w:rPr>
        <w:t>All m6A regulatory genes were named according to their</w:t>
      </w:r>
      <w:r>
        <w:rPr>
          <w:rFonts w:ascii="Times New Roman" w:hAnsi="Times New Roman" w:cs="Times New Roman"/>
          <w:sz w:val="24"/>
          <w:szCs w:val="24"/>
        </w:rPr>
        <w:t xml:space="preserve"> subclass identifier</w:t>
      </w:r>
      <w:r w:rsidRPr="00E00BF5">
        <w:rPr>
          <w:rFonts w:ascii="Times New Roman" w:hAnsi="Times New Roman" w:cs="Times New Roman"/>
          <w:sz w:val="24"/>
          <w:szCs w:val="24"/>
        </w:rPr>
        <w:t xml:space="preserve">. </w:t>
      </w:r>
      <w:r w:rsidRPr="0095241A">
        <w:rPr>
          <w:rFonts w:ascii="Times New Roman" w:hAnsi="Times New Roman" w:cs="Times New Roman"/>
          <w:sz w:val="24"/>
          <w:szCs w:val="24"/>
        </w:rPr>
        <w:t>The amino acid sequence length, relative molecular weights (MWs), isoelectric points (</w:t>
      </w:r>
      <w:proofErr w:type="spellStart"/>
      <w:r w:rsidRPr="0095241A">
        <w:rPr>
          <w:rFonts w:ascii="Times New Roman" w:hAnsi="Times New Roman" w:cs="Times New Roman"/>
          <w:sz w:val="24"/>
          <w:szCs w:val="24"/>
        </w:rPr>
        <w:t>pIs</w:t>
      </w:r>
      <w:proofErr w:type="spellEnd"/>
      <w:r w:rsidRPr="0095241A">
        <w:rPr>
          <w:rFonts w:ascii="Times New Roman" w:hAnsi="Times New Roman" w:cs="Times New Roman"/>
          <w:sz w:val="24"/>
          <w:szCs w:val="24"/>
        </w:rPr>
        <w:t>)</w:t>
      </w:r>
      <w:r>
        <w:rPr>
          <w:rFonts w:ascii="Times New Roman" w:hAnsi="Times New Roman" w:cs="Times New Roman"/>
          <w:sz w:val="24"/>
          <w:szCs w:val="24"/>
        </w:rPr>
        <w:t xml:space="preserve">, subcellular localization and Gravy </w:t>
      </w:r>
      <w:r w:rsidRPr="0095241A">
        <w:rPr>
          <w:rFonts w:ascii="Times New Roman" w:hAnsi="Times New Roman" w:cs="Times New Roman"/>
          <w:sz w:val="24"/>
          <w:szCs w:val="24"/>
        </w:rPr>
        <w:t xml:space="preserve">are listed in </w:t>
      </w:r>
      <w:r w:rsidRPr="00AD7861">
        <w:rPr>
          <w:rFonts w:ascii="Times New Roman" w:hAnsi="Times New Roman" w:cs="Times New Roman"/>
          <w:b/>
          <w:bCs/>
          <w:sz w:val="24"/>
          <w:szCs w:val="24"/>
        </w:rPr>
        <w:t>Table 1</w:t>
      </w:r>
      <w:r w:rsidRPr="0095241A">
        <w:rPr>
          <w:rFonts w:ascii="Times New Roman" w:hAnsi="Times New Roman" w:cs="Times New Roman"/>
          <w:sz w:val="24"/>
          <w:szCs w:val="24"/>
        </w:rPr>
        <w:t>.</w:t>
      </w:r>
      <w:r>
        <w:rPr>
          <w:rFonts w:ascii="Times New Roman" w:hAnsi="Times New Roman" w:cs="Times New Roman"/>
          <w:sz w:val="24"/>
          <w:szCs w:val="24"/>
        </w:rPr>
        <w:t xml:space="preserve"> </w:t>
      </w:r>
      <w:r w:rsidRPr="0095677A">
        <w:rPr>
          <w:rFonts w:ascii="Times New Roman" w:hAnsi="Times New Roman" w:cs="Times New Roman"/>
          <w:sz w:val="24"/>
          <w:szCs w:val="24"/>
        </w:rPr>
        <w:t xml:space="preserve">It was found that the soybean </w:t>
      </w:r>
      <w:r>
        <w:rPr>
          <w:rFonts w:ascii="Times New Roman" w:hAnsi="Times New Roman" w:cs="Times New Roman"/>
          <w:sz w:val="24"/>
          <w:szCs w:val="24"/>
        </w:rPr>
        <w:t>writer's</w:t>
      </w:r>
      <w:r w:rsidRPr="0095677A">
        <w:rPr>
          <w:rFonts w:ascii="Times New Roman" w:hAnsi="Times New Roman" w:cs="Times New Roman"/>
          <w:sz w:val="24"/>
          <w:szCs w:val="24"/>
        </w:rPr>
        <w:t xml:space="preserve"> CDS length ranged from 624 bp to 6561 bp. GmVIRILIZER2 is the biggest member of the writer family </w:t>
      </w:r>
      <w:r>
        <w:rPr>
          <w:rFonts w:ascii="Times New Roman" w:hAnsi="Times New Roman" w:cs="Times New Roman"/>
          <w:sz w:val="24"/>
          <w:szCs w:val="24"/>
        </w:rPr>
        <w:t xml:space="preserve">and </w:t>
      </w:r>
      <w:r w:rsidRPr="0095677A">
        <w:rPr>
          <w:rFonts w:ascii="Times New Roman" w:hAnsi="Times New Roman" w:cs="Times New Roman"/>
          <w:sz w:val="24"/>
          <w:szCs w:val="24"/>
        </w:rPr>
        <w:t xml:space="preserve">has a polypeptide length of 2187 aa and a molecular weight of 240878.49 </w:t>
      </w:r>
      <w:proofErr w:type="spellStart"/>
      <w:r w:rsidRPr="0095677A">
        <w:rPr>
          <w:rFonts w:ascii="Times New Roman" w:hAnsi="Times New Roman" w:cs="Times New Roman"/>
          <w:sz w:val="24"/>
          <w:szCs w:val="24"/>
        </w:rPr>
        <w:t>kDa</w:t>
      </w:r>
      <w:proofErr w:type="spellEnd"/>
      <w:r>
        <w:rPr>
          <w:rFonts w:ascii="Times New Roman" w:hAnsi="Times New Roman" w:cs="Times New Roman"/>
          <w:sz w:val="24"/>
          <w:szCs w:val="24"/>
        </w:rPr>
        <w:t xml:space="preserve">. Meanwhile, </w:t>
      </w:r>
      <w:r w:rsidRPr="00AF427D">
        <w:rPr>
          <w:rFonts w:ascii="Times New Roman" w:hAnsi="Times New Roman" w:cs="Times New Roman"/>
          <w:sz w:val="24"/>
          <w:szCs w:val="24"/>
        </w:rPr>
        <w:t>GmFIP37c</w:t>
      </w:r>
      <w:r w:rsidRPr="0095677A">
        <w:rPr>
          <w:rFonts w:ascii="Times New Roman" w:hAnsi="Times New Roman" w:cs="Times New Roman"/>
          <w:sz w:val="24"/>
          <w:szCs w:val="24"/>
        </w:rPr>
        <w:t xml:space="preserve"> </w:t>
      </w:r>
      <w:r>
        <w:rPr>
          <w:rFonts w:ascii="Times New Roman" w:hAnsi="Times New Roman" w:cs="Times New Roman"/>
          <w:sz w:val="24"/>
          <w:szCs w:val="24"/>
        </w:rPr>
        <w:t xml:space="preserve">is </w:t>
      </w:r>
      <w:r w:rsidRPr="0095677A">
        <w:rPr>
          <w:rFonts w:ascii="Times New Roman" w:hAnsi="Times New Roman" w:cs="Times New Roman"/>
          <w:sz w:val="24"/>
          <w:szCs w:val="24"/>
        </w:rPr>
        <w:t xml:space="preserve">the smallest, </w:t>
      </w:r>
      <w:r>
        <w:rPr>
          <w:rFonts w:ascii="Times New Roman" w:hAnsi="Times New Roman" w:cs="Times New Roman"/>
          <w:sz w:val="24"/>
          <w:szCs w:val="24"/>
        </w:rPr>
        <w:t>having</w:t>
      </w:r>
      <w:r w:rsidRPr="0095677A">
        <w:rPr>
          <w:rFonts w:ascii="Times New Roman" w:hAnsi="Times New Roman" w:cs="Times New Roman"/>
          <w:sz w:val="24"/>
          <w:szCs w:val="24"/>
        </w:rPr>
        <w:t xml:space="preserve"> a polypeptide length of 208 aa and a molecular weight of 23126.92 Da.</w:t>
      </w:r>
      <w:r>
        <w:rPr>
          <w:rFonts w:ascii="Times New Roman" w:hAnsi="Times New Roman" w:cs="Times New Roman"/>
          <w:sz w:val="24"/>
          <w:szCs w:val="24"/>
        </w:rPr>
        <w:t xml:space="preserve"> </w:t>
      </w:r>
      <w:r w:rsidRPr="0095677A">
        <w:rPr>
          <w:rFonts w:ascii="Times New Roman" w:hAnsi="Times New Roman" w:cs="Times New Roman"/>
          <w:sz w:val="24"/>
          <w:szCs w:val="24"/>
        </w:rPr>
        <w:t xml:space="preserve">The </w:t>
      </w:r>
      <w:proofErr w:type="spellStart"/>
      <w:r w:rsidRPr="0095677A">
        <w:rPr>
          <w:rFonts w:ascii="Times New Roman" w:hAnsi="Times New Roman" w:cs="Times New Roman"/>
          <w:sz w:val="24"/>
          <w:szCs w:val="24"/>
        </w:rPr>
        <w:t>pI</w:t>
      </w:r>
      <w:proofErr w:type="spellEnd"/>
      <w:r w:rsidRPr="0095677A">
        <w:rPr>
          <w:rFonts w:ascii="Times New Roman" w:hAnsi="Times New Roman" w:cs="Times New Roman"/>
          <w:sz w:val="24"/>
          <w:szCs w:val="24"/>
        </w:rPr>
        <w:t xml:space="preserve"> values of the writer family differed widely, ranging from 5.04 (</w:t>
      </w:r>
      <w:r w:rsidRPr="003E0171">
        <w:rPr>
          <w:rFonts w:ascii="Times New Roman" w:hAnsi="Times New Roman" w:cs="Times New Roman"/>
          <w:sz w:val="24"/>
          <w:szCs w:val="24"/>
        </w:rPr>
        <w:t>GmFIP37a</w:t>
      </w:r>
      <w:r w:rsidRPr="0095677A">
        <w:rPr>
          <w:rFonts w:ascii="Times New Roman" w:hAnsi="Times New Roman" w:cs="Times New Roman"/>
          <w:sz w:val="24"/>
          <w:szCs w:val="24"/>
        </w:rPr>
        <w:t>) to 8.81 (</w:t>
      </w:r>
      <w:r w:rsidRPr="00A0174F">
        <w:rPr>
          <w:rFonts w:ascii="Times New Roman" w:hAnsi="Times New Roman" w:cs="Times New Roman"/>
          <w:sz w:val="24"/>
          <w:szCs w:val="24"/>
        </w:rPr>
        <w:t>GmMTC2</w:t>
      </w:r>
      <w:r w:rsidRPr="0095677A">
        <w:rPr>
          <w:rFonts w:ascii="Times New Roman" w:hAnsi="Times New Roman" w:cs="Times New Roman"/>
          <w:sz w:val="24"/>
          <w:szCs w:val="24"/>
        </w:rPr>
        <w:t xml:space="preserve">). </w:t>
      </w:r>
      <w:r>
        <w:rPr>
          <w:rFonts w:ascii="Times New Roman" w:hAnsi="Times New Roman" w:cs="Times New Roman"/>
          <w:sz w:val="24"/>
          <w:szCs w:val="24"/>
        </w:rPr>
        <w:t xml:space="preserve"> Amongst the twelve writer genes, ten genes exhibit acidic PI while the remaining two genes show basic features. </w:t>
      </w:r>
      <w:r w:rsidRPr="0095677A">
        <w:rPr>
          <w:rFonts w:ascii="Times New Roman" w:hAnsi="Times New Roman" w:cs="Times New Roman"/>
          <w:sz w:val="24"/>
          <w:szCs w:val="24"/>
        </w:rPr>
        <w:t xml:space="preserve">Likewise, </w:t>
      </w:r>
      <w:r>
        <w:rPr>
          <w:rFonts w:ascii="Times New Roman" w:hAnsi="Times New Roman" w:cs="Times New Roman"/>
          <w:sz w:val="24"/>
          <w:szCs w:val="24"/>
        </w:rPr>
        <w:t xml:space="preserve">CDS length of m6A Eraser varies </w:t>
      </w:r>
      <w:r w:rsidRPr="00B52FA7">
        <w:rPr>
          <w:rFonts w:ascii="Times New Roman" w:hAnsi="Times New Roman" w:cs="Times New Roman"/>
          <w:sz w:val="24"/>
          <w:szCs w:val="24"/>
        </w:rPr>
        <w:t>from 957 bp to 2052 bp</w:t>
      </w:r>
      <w:r>
        <w:rPr>
          <w:rFonts w:ascii="Times New Roman" w:hAnsi="Times New Roman" w:cs="Times New Roman"/>
          <w:sz w:val="24"/>
          <w:szCs w:val="24"/>
        </w:rPr>
        <w:t xml:space="preserve"> although all the proteins </w:t>
      </w:r>
      <w:r w:rsidRPr="009B1262">
        <w:rPr>
          <w:rFonts w:ascii="Times New Roman" w:hAnsi="Times New Roman" w:cs="Times New Roman"/>
          <w:sz w:val="24"/>
          <w:szCs w:val="24"/>
        </w:rPr>
        <w:t>belonged to ALKBH family</w:t>
      </w:r>
      <w:r>
        <w:rPr>
          <w:rFonts w:ascii="Times New Roman" w:hAnsi="Times New Roman" w:cs="Times New Roman"/>
          <w:sz w:val="24"/>
          <w:szCs w:val="24"/>
        </w:rPr>
        <w:t>.</w:t>
      </w:r>
      <w:r w:rsidRPr="008D6172">
        <w:t xml:space="preserve"> </w:t>
      </w:r>
      <w:r w:rsidRPr="008D6172">
        <w:rPr>
          <w:rFonts w:ascii="Times New Roman" w:hAnsi="Times New Roman" w:cs="Times New Roman"/>
          <w:sz w:val="24"/>
          <w:szCs w:val="24"/>
        </w:rPr>
        <w:t>GmALKBH9B3</w:t>
      </w:r>
      <w:r>
        <w:rPr>
          <w:rFonts w:ascii="Times New Roman" w:hAnsi="Times New Roman" w:cs="Times New Roman"/>
          <w:sz w:val="24"/>
          <w:szCs w:val="24"/>
        </w:rPr>
        <w:t xml:space="preserve"> is</w:t>
      </w:r>
      <w:r w:rsidRPr="0095677A">
        <w:rPr>
          <w:rFonts w:ascii="Times New Roman" w:hAnsi="Times New Roman" w:cs="Times New Roman"/>
          <w:sz w:val="24"/>
          <w:szCs w:val="24"/>
        </w:rPr>
        <w:t xml:space="preserve"> the longest eraser protein</w:t>
      </w:r>
      <w:r>
        <w:rPr>
          <w:rFonts w:ascii="Times New Roman" w:hAnsi="Times New Roman" w:cs="Times New Roman"/>
          <w:sz w:val="24"/>
          <w:szCs w:val="24"/>
        </w:rPr>
        <w:t xml:space="preserve"> with</w:t>
      </w:r>
      <w:r w:rsidRPr="0095677A">
        <w:rPr>
          <w:rFonts w:ascii="Times New Roman" w:hAnsi="Times New Roman" w:cs="Times New Roman"/>
          <w:sz w:val="24"/>
          <w:szCs w:val="24"/>
        </w:rPr>
        <w:t xml:space="preserve"> a </w:t>
      </w:r>
      <w:r w:rsidRPr="00BC4A33">
        <w:rPr>
          <w:rFonts w:ascii="Times New Roman" w:hAnsi="Times New Roman" w:cs="Times New Roman"/>
          <w:sz w:val="24"/>
          <w:szCs w:val="24"/>
        </w:rPr>
        <w:t>684 aa long</w:t>
      </w:r>
      <w:r>
        <w:rPr>
          <w:rFonts w:ascii="Times New Roman" w:hAnsi="Times New Roman" w:cs="Times New Roman"/>
          <w:sz w:val="24"/>
          <w:szCs w:val="24"/>
        </w:rPr>
        <w:t xml:space="preserve"> and </w:t>
      </w:r>
      <w:r w:rsidRPr="0095677A">
        <w:rPr>
          <w:rFonts w:ascii="Times New Roman" w:hAnsi="Times New Roman" w:cs="Times New Roman"/>
          <w:sz w:val="24"/>
          <w:szCs w:val="24"/>
        </w:rPr>
        <w:t xml:space="preserve">molecular weight of 73462.54 Da. </w:t>
      </w:r>
      <w:r>
        <w:rPr>
          <w:rFonts w:ascii="Times New Roman" w:hAnsi="Times New Roman" w:cs="Times New Roman"/>
          <w:sz w:val="24"/>
          <w:szCs w:val="24"/>
        </w:rPr>
        <w:t xml:space="preserve"> On the other hand, the smallest one,</w:t>
      </w:r>
      <w:r w:rsidRPr="006A639B">
        <w:t xml:space="preserve"> </w:t>
      </w:r>
      <w:r w:rsidRPr="006A639B">
        <w:rPr>
          <w:rFonts w:ascii="Times New Roman" w:hAnsi="Times New Roman" w:cs="Times New Roman"/>
          <w:sz w:val="24"/>
          <w:szCs w:val="24"/>
        </w:rPr>
        <w:t>GmALKBH10B4</w:t>
      </w:r>
      <w:r>
        <w:rPr>
          <w:rFonts w:ascii="Times New Roman" w:hAnsi="Times New Roman" w:cs="Times New Roman"/>
          <w:sz w:val="24"/>
          <w:szCs w:val="24"/>
        </w:rPr>
        <w:t xml:space="preserve"> is </w:t>
      </w:r>
      <w:r w:rsidRPr="0095677A">
        <w:rPr>
          <w:rFonts w:ascii="Times New Roman" w:hAnsi="Times New Roman" w:cs="Times New Roman"/>
          <w:sz w:val="24"/>
          <w:szCs w:val="24"/>
        </w:rPr>
        <w:t xml:space="preserve">957 aa long </w:t>
      </w:r>
      <w:r>
        <w:rPr>
          <w:rFonts w:ascii="Times New Roman" w:hAnsi="Times New Roman" w:cs="Times New Roman"/>
          <w:sz w:val="24"/>
          <w:szCs w:val="24"/>
        </w:rPr>
        <w:t xml:space="preserve">with </w:t>
      </w:r>
      <w:r w:rsidRPr="0095677A">
        <w:rPr>
          <w:rFonts w:ascii="Times New Roman" w:hAnsi="Times New Roman" w:cs="Times New Roman"/>
          <w:sz w:val="24"/>
          <w:szCs w:val="24"/>
        </w:rPr>
        <w:t>a molecular weight of 35393.88 Da</w:t>
      </w:r>
      <w:r>
        <w:rPr>
          <w:rFonts w:ascii="Times New Roman" w:hAnsi="Times New Roman" w:cs="Times New Roman"/>
          <w:sz w:val="24"/>
          <w:szCs w:val="24"/>
        </w:rPr>
        <w:t xml:space="preserve">. In terms of PI, eight of eleven erasers have acidic PI whereas three others possess basic PI. The predicted CDS length of the m6A reader also varies from </w:t>
      </w:r>
      <w:r w:rsidRPr="00757F21">
        <w:rPr>
          <w:rFonts w:ascii="Times New Roman" w:hAnsi="Times New Roman" w:cs="Times New Roman"/>
          <w:sz w:val="24"/>
          <w:szCs w:val="24"/>
        </w:rPr>
        <w:t>387</w:t>
      </w:r>
      <w:r>
        <w:rPr>
          <w:rFonts w:ascii="Times New Roman" w:hAnsi="Times New Roman" w:cs="Times New Roman"/>
          <w:sz w:val="24"/>
          <w:szCs w:val="24"/>
        </w:rPr>
        <w:t xml:space="preserve"> bp (</w:t>
      </w:r>
      <w:r w:rsidRPr="005B00DD">
        <w:rPr>
          <w:rFonts w:ascii="Times New Roman" w:hAnsi="Times New Roman" w:cs="Times New Roman"/>
          <w:sz w:val="24"/>
          <w:szCs w:val="24"/>
        </w:rPr>
        <w:t>GmECT15</w:t>
      </w:r>
      <w:r>
        <w:rPr>
          <w:rFonts w:ascii="Times New Roman" w:hAnsi="Times New Roman" w:cs="Times New Roman"/>
          <w:sz w:val="24"/>
          <w:szCs w:val="24"/>
        </w:rPr>
        <w:t>)</w:t>
      </w:r>
      <w:r w:rsidRPr="00757F21">
        <w:rPr>
          <w:rFonts w:ascii="Times New Roman" w:hAnsi="Times New Roman" w:cs="Times New Roman"/>
          <w:sz w:val="24"/>
          <w:szCs w:val="24"/>
        </w:rPr>
        <w:t xml:space="preserve"> to 2127 bp</w:t>
      </w:r>
      <w:r>
        <w:rPr>
          <w:rFonts w:ascii="Times New Roman" w:hAnsi="Times New Roman" w:cs="Times New Roman"/>
          <w:sz w:val="24"/>
          <w:szCs w:val="24"/>
        </w:rPr>
        <w:t xml:space="preserve"> (</w:t>
      </w:r>
      <w:r w:rsidRPr="001A474D">
        <w:rPr>
          <w:rFonts w:ascii="Times New Roman" w:hAnsi="Times New Roman" w:cs="Times New Roman"/>
          <w:sz w:val="24"/>
          <w:szCs w:val="24"/>
        </w:rPr>
        <w:t>GmECT9</w:t>
      </w:r>
      <w:r>
        <w:rPr>
          <w:rFonts w:ascii="Times New Roman" w:hAnsi="Times New Roman" w:cs="Times New Roman"/>
          <w:sz w:val="24"/>
          <w:szCs w:val="24"/>
        </w:rPr>
        <w:t xml:space="preserve">). The largest one is </w:t>
      </w:r>
      <w:r w:rsidRPr="009A71B0">
        <w:rPr>
          <w:rFonts w:ascii="Times New Roman" w:hAnsi="Times New Roman" w:cs="Times New Roman"/>
          <w:sz w:val="24"/>
          <w:szCs w:val="24"/>
        </w:rPr>
        <w:t>77175.5 Da</w:t>
      </w:r>
      <w:r>
        <w:rPr>
          <w:rFonts w:ascii="Times New Roman" w:hAnsi="Times New Roman" w:cs="Times New Roman"/>
          <w:sz w:val="24"/>
          <w:szCs w:val="24"/>
        </w:rPr>
        <w:t xml:space="preserve"> in size and </w:t>
      </w:r>
      <w:r w:rsidRPr="0095677A">
        <w:rPr>
          <w:rFonts w:ascii="Times New Roman" w:hAnsi="Times New Roman" w:cs="Times New Roman"/>
          <w:sz w:val="24"/>
          <w:szCs w:val="24"/>
        </w:rPr>
        <w:t>709 aa</w:t>
      </w:r>
      <w:r>
        <w:rPr>
          <w:rFonts w:ascii="Times New Roman" w:hAnsi="Times New Roman" w:cs="Times New Roman"/>
          <w:sz w:val="24"/>
          <w:szCs w:val="24"/>
        </w:rPr>
        <w:t xml:space="preserve"> long. The smallest one (</w:t>
      </w:r>
      <w:r w:rsidRPr="005B00DD">
        <w:rPr>
          <w:rFonts w:ascii="Times New Roman" w:hAnsi="Times New Roman" w:cs="Times New Roman"/>
          <w:sz w:val="24"/>
          <w:szCs w:val="24"/>
        </w:rPr>
        <w:t>GmECT15</w:t>
      </w:r>
      <w:r>
        <w:rPr>
          <w:rFonts w:ascii="Times New Roman" w:hAnsi="Times New Roman" w:cs="Times New Roman"/>
          <w:sz w:val="24"/>
          <w:szCs w:val="24"/>
        </w:rPr>
        <w:t xml:space="preserve">) is </w:t>
      </w:r>
      <w:r w:rsidRPr="0095677A">
        <w:rPr>
          <w:rFonts w:ascii="Times New Roman" w:hAnsi="Times New Roman" w:cs="Times New Roman"/>
          <w:sz w:val="24"/>
          <w:szCs w:val="24"/>
        </w:rPr>
        <w:t>129 aa</w:t>
      </w:r>
      <w:r>
        <w:rPr>
          <w:rFonts w:ascii="Times New Roman" w:hAnsi="Times New Roman" w:cs="Times New Roman"/>
          <w:sz w:val="24"/>
          <w:szCs w:val="24"/>
        </w:rPr>
        <w:t xml:space="preserve"> long with a molecular weight of </w:t>
      </w:r>
      <w:r w:rsidRPr="0095677A">
        <w:rPr>
          <w:rFonts w:ascii="Times New Roman" w:hAnsi="Times New Roman" w:cs="Times New Roman"/>
          <w:sz w:val="24"/>
          <w:szCs w:val="24"/>
        </w:rPr>
        <w:t>14596.74 Da</w:t>
      </w:r>
      <w:r>
        <w:rPr>
          <w:rFonts w:ascii="Times New Roman" w:hAnsi="Times New Roman" w:cs="Times New Roman"/>
          <w:sz w:val="24"/>
          <w:szCs w:val="24"/>
        </w:rPr>
        <w:t xml:space="preserve">. </w:t>
      </w:r>
      <w:r w:rsidRPr="006537F6">
        <w:rPr>
          <w:rFonts w:ascii="Times New Roman" w:hAnsi="Times New Roman" w:cs="Times New Roman"/>
          <w:sz w:val="24"/>
          <w:szCs w:val="24"/>
        </w:rPr>
        <w:t xml:space="preserve">In </w:t>
      </w:r>
      <w:r>
        <w:rPr>
          <w:rFonts w:ascii="Times New Roman" w:hAnsi="Times New Roman" w:cs="Times New Roman"/>
          <w:sz w:val="24"/>
          <w:szCs w:val="24"/>
        </w:rPr>
        <w:t>terms of localization</w:t>
      </w:r>
      <w:r w:rsidRPr="006537F6">
        <w:rPr>
          <w:rFonts w:ascii="Times New Roman" w:hAnsi="Times New Roman" w:cs="Times New Roman"/>
          <w:sz w:val="24"/>
          <w:szCs w:val="24"/>
        </w:rPr>
        <w:t>, most m6A regulatory</w:t>
      </w:r>
      <w:r>
        <w:rPr>
          <w:rFonts w:ascii="Times New Roman" w:hAnsi="Times New Roman" w:cs="Times New Roman"/>
          <w:sz w:val="24"/>
          <w:szCs w:val="24"/>
        </w:rPr>
        <w:t xml:space="preserve"> </w:t>
      </w:r>
      <w:r w:rsidRPr="006537F6">
        <w:rPr>
          <w:rFonts w:ascii="Times New Roman" w:hAnsi="Times New Roman" w:cs="Times New Roman"/>
          <w:sz w:val="24"/>
          <w:szCs w:val="24"/>
        </w:rPr>
        <w:t>proteins were in the nucleus and only several proteins were in the plasma membrane</w:t>
      </w:r>
      <w:r>
        <w:rPr>
          <w:rFonts w:ascii="Times New Roman" w:hAnsi="Times New Roman" w:cs="Times New Roman"/>
          <w:sz w:val="24"/>
          <w:szCs w:val="24"/>
        </w:rPr>
        <w:t xml:space="preserve"> </w:t>
      </w:r>
      <w:r>
        <w:rPr>
          <w:rFonts w:ascii="Times New Roman" w:hAnsi="Times New Roman" w:cs="Times New Roman"/>
          <w:sz w:val="24"/>
          <w:szCs w:val="24"/>
        </w:rPr>
        <w:lastRenderedPageBreak/>
        <w:t>(</w:t>
      </w:r>
      <w:r w:rsidRPr="007452F3">
        <w:rPr>
          <w:rFonts w:ascii="Times New Roman" w:hAnsi="Times New Roman" w:cs="Times New Roman"/>
          <w:sz w:val="24"/>
          <w:szCs w:val="24"/>
        </w:rPr>
        <w:t>GmECT13</w:t>
      </w:r>
      <w:r>
        <w:rPr>
          <w:rFonts w:ascii="Times New Roman" w:hAnsi="Times New Roman" w:cs="Times New Roman"/>
          <w:sz w:val="24"/>
          <w:szCs w:val="24"/>
        </w:rPr>
        <w:t xml:space="preserve">, </w:t>
      </w:r>
      <w:r w:rsidRPr="00461D7F">
        <w:rPr>
          <w:rFonts w:ascii="Times New Roman" w:hAnsi="Times New Roman" w:cs="Times New Roman"/>
          <w:sz w:val="24"/>
          <w:szCs w:val="24"/>
        </w:rPr>
        <w:t>GmALKBH10B5</w:t>
      </w:r>
      <w:r>
        <w:rPr>
          <w:rFonts w:ascii="Times New Roman" w:hAnsi="Times New Roman" w:cs="Times New Roman"/>
          <w:sz w:val="24"/>
          <w:szCs w:val="24"/>
        </w:rPr>
        <w:t>,</w:t>
      </w:r>
      <w:r w:rsidRPr="003B7520">
        <w:t xml:space="preserve"> </w:t>
      </w:r>
      <w:r w:rsidRPr="003B7520">
        <w:rPr>
          <w:rFonts w:ascii="Times New Roman" w:hAnsi="Times New Roman" w:cs="Times New Roman"/>
          <w:sz w:val="24"/>
          <w:szCs w:val="24"/>
        </w:rPr>
        <w:t>GmECT9</w:t>
      </w:r>
      <w:r>
        <w:rPr>
          <w:rFonts w:ascii="Times New Roman" w:hAnsi="Times New Roman" w:cs="Times New Roman"/>
          <w:sz w:val="24"/>
          <w:szCs w:val="24"/>
        </w:rPr>
        <w:t xml:space="preserve">) </w:t>
      </w:r>
      <w:r w:rsidRPr="006537F6">
        <w:rPr>
          <w:rFonts w:ascii="Times New Roman" w:hAnsi="Times New Roman" w:cs="Times New Roman"/>
          <w:sz w:val="24"/>
          <w:szCs w:val="24"/>
        </w:rPr>
        <w:t>and chloroplast</w:t>
      </w:r>
      <w:r>
        <w:rPr>
          <w:rFonts w:ascii="Times New Roman" w:hAnsi="Times New Roman" w:cs="Times New Roman"/>
          <w:sz w:val="24"/>
          <w:szCs w:val="24"/>
        </w:rPr>
        <w:t xml:space="preserve"> (GmMTC</w:t>
      </w:r>
      <w:r w:rsidRPr="00B77777">
        <w:rPr>
          <w:rFonts w:ascii="Times New Roman" w:hAnsi="Times New Roman" w:cs="Times New Roman"/>
          <w:sz w:val="24"/>
          <w:szCs w:val="24"/>
        </w:rPr>
        <w:t>2</w:t>
      </w:r>
      <w:r>
        <w:rPr>
          <w:rFonts w:ascii="Times New Roman" w:hAnsi="Times New Roman" w:cs="Times New Roman"/>
          <w:sz w:val="24"/>
          <w:szCs w:val="24"/>
        </w:rPr>
        <w:t xml:space="preserve">, </w:t>
      </w:r>
      <w:r w:rsidRPr="00787FF0">
        <w:rPr>
          <w:rFonts w:ascii="Times New Roman" w:hAnsi="Times New Roman" w:cs="Times New Roman"/>
          <w:sz w:val="24"/>
          <w:szCs w:val="24"/>
        </w:rPr>
        <w:t>GmECT6</w:t>
      </w:r>
      <w:r>
        <w:rPr>
          <w:rFonts w:ascii="Times New Roman" w:hAnsi="Times New Roman" w:cs="Times New Roman"/>
          <w:sz w:val="24"/>
          <w:szCs w:val="24"/>
        </w:rPr>
        <w:t xml:space="preserve">). </w:t>
      </w:r>
      <w:r w:rsidRPr="00654CE6">
        <w:rPr>
          <w:rFonts w:ascii="Times New Roman" w:hAnsi="Times New Roman" w:cs="Times New Roman"/>
          <w:sz w:val="24"/>
          <w:szCs w:val="24"/>
        </w:rPr>
        <w:t>The Grand Average of Hydropathicity (GRAVY) values for all m6A proteins</w:t>
      </w:r>
      <w:r>
        <w:rPr>
          <w:rFonts w:ascii="Times New Roman" w:hAnsi="Times New Roman" w:cs="Times New Roman"/>
          <w:sz w:val="24"/>
          <w:szCs w:val="24"/>
        </w:rPr>
        <w:t xml:space="preserve"> </w:t>
      </w:r>
      <w:r w:rsidRPr="00654CE6">
        <w:rPr>
          <w:rFonts w:ascii="Times New Roman" w:hAnsi="Times New Roman" w:cs="Times New Roman"/>
          <w:sz w:val="24"/>
          <w:szCs w:val="24"/>
        </w:rPr>
        <w:t xml:space="preserve">are less than </w:t>
      </w:r>
      <w:r>
        <w:rPr>
          <w:rFonts w:ascii="Times New Roman" w:hAnsi="Times New Roman" w:cs="Times New Roman"/>
          <w:sz w:val="24"/>
          <w:szCs w:val="24"/>
        </w:rPr>
        <w:t>zero</w:t>
      </w:r>
      <w:r w:rsidRPr="00654CE6">
        <w:rPr>
          <w:rFonts w:ascii="Times New Roman" w:hAnsi="Times New Roman" w:cs="Times New Roman"/>
          <w:sz w:val="24"/>
          <w:szCs w:val="24"/>
        </w:rPr>
        <w:t xml:space="preserve">, indicating that all </w:t>
      </w:r>
      <w:r>
        <w:rPr>
          <w:rFonts w:ascii="Times New Roman" w:hAnsi="Times New Roman" w:cs="Times New Roman"/>
          <w:sz w:val="24"/>
          <w:szCs w:val="24"/>
        </w:rPr>
        <w:t xml:space="preserve">soybean </w:t>
      </w:r>
      <w:r w:rsidRPr="00654CE6">
        <w:rPr>
          <w:rFonts w:ascii="Times New Roman" w:hAnsi="Times New Roman" w:cs="Times New Roman"/>
          <w:sz w:val="24"/>
          <w:szCs w:val="24"/>
        </w:rPr>
        <w:t>m6A proteins are hydrophilic.</w:t>
      </w:r>
    </w:p>
    <w:p w14:paraId="10A153F8" w14:textId="551A097F" w:rsidR="00933B99" w:rsidRPr="00933B99" w:rsidRDefault="00933B99" w:rsidP="00774A12">
      <w:pPr>
        <w:spacing w:line="360" w:lineRule="auto"/>
        <w:jc w:val="both"/>
        <w:rPr>
          <w:rFonts w:ascii="Times New Roman" w:hAnsi="Times New Roman" w:cs="Times New Roman"/>
          <w:b/>
          <w:bCs/>
          <w:sz w:val="24"/>
          <w:szCs w:val="24"/>
        </w:rPr>
      </w:pPr>
      <w:r w:rsidRPr="00933B99">
        <w:rPr>
          <w:rFonts w:ascii="Times New Roman" w:hAnsi="Times New Roman" w:cs="Times New Roman"/>
          <w:b/>
          <w:bCs/>
          <w:sz w:val="24"/>
          <w:szCs w:val="24"/>
        </w:rPr>
        <w:t>3.2. Chromosomal localization</w:t>
      </w:r>
      <w:r w:rsidR="00E437D4">
        <w:rPr>
          <w:rFonts w:ascii="Times New Roman" w:hAnsi="Times New Roman" w:cs="Times New Roman"/>
          <w:b/>
          <w:bCs/>
          <w:sz w:val="24"/>
          <w:szCs w:val="24"/>
        </w:rPr>
        <w:t xml:space="preserve"> </w:t>
      </w:r>
      <w:r w:rsidR="00E437D4" w:rsidRPr="00E437D4">
        <w:rPr>
          <w:rFonts w:ascii="Times New Roman" w:hAnsi="Times New Roman" w:cs="Times New Roman"/>
          <w:b/>
          <w:bCs/>
          <w:sz w:val="24"/>
          <w:szCs w:val="24"/>
        </w:rPr>
        <w:t>and gene duplication</w:t>
      </w:r>
    </w:p>
    <w:p w14:paraId="7F4C5C3C" w14:textId="0EC724BD" w:rsidR="001B43E6" w:rsidRDefault="006C0AC2" w:rsidP="00774A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identified putative </w:t>
      </w:r>
      <w:r w:rsidR="00FB372F" w:rsidRPr="004A371D">
        <w:rPr>
          <w:rFonts w:ascii="Times New Roman" w:hAnsi="Times New Roman" w:cs="Times New Roman"/>
          <w:sz w:val="24"/>
          <w:szCs w:val="24"/>
        </w:rPr>
        <w:t>42</w:t>
      </w:r>
      <w:r w:rsidR="004A371D">
        <w:rPr>
          <w:rFonts w:ascii="Times New Roman" w:hAnsi="Times New Roman" w:cs="Times New Roman"/>
          <w:sz w:val="24"/>
          <w:szCs w:val="24"/>
        </w:rPr>
        <w:t xml:space="preserve"> </w:t>
      </w:r>
      <w:r>
        <w:rPr>
          <w:rFonts w:ascii="Times New Roman" w:hAnsi="Times New Roman" w:cs="Times New Roman"/>
          <w:sz w:val="24"/>
          <w:szCs w:val="24"/>
        </w:rPr>
        <w:t xml:space="preserve">genes have been </w:t>
      </w:r>
      <w:r w:rsidR="009F4AB2">
        <w:rPr>
          <w:rFonts w:ascii="Times New Roman" w:hAnsi="Times New Roman" w:cs="Times New Roman"/>
          <w:sz w:val="24"/>
          <w:szCs w:val="24"/>
        </w:rPr>
        <w:t xml:space="preserve">distributed throughout the </w:t>
      </w:r>
      <w:r w:rsidR="00A92FEF">
        <w:rPr>
          <w:rFonts w:ascii="Times New Roman" w:hAnsi="Times New Roman" w:cs="Times New Roman"/>
          <w:sz w:val="24"/>
          <w:szCs w:val="24"/>
        </w:rPr>
        <w:t xml:space="preserve">17 </w:t>
      </w:r>
      <w:r w:rsidR="00A70FB3">
        <w:rPr>
          <w:rFonts w:ascii="Times New Roman" w:hAnsi="Times New Roman" w:cs="Times New Roman"/>
          <w:sz w:val="24"/>
          <w:szCs w:val="24"/>
        </w:rPr>
        <w:t>chromosomes</w:t>
      </w:r>
      <w:r w:rsidR="00A92FEF">
        <w:rPr>
          <w:rFonts w:ascii="Times New Roman" w:hAnsi="Times New Roman" w:cs="Times New Roman"/>
          <w:sz w:val="24"/>
          <w:szCs w:val="24"/>
        </w:rPr>
        <w:t xml:space="preserve"> of </w:t>
      </w:r>
      <w:r w:rsidR="002868BB">
        <w:rPr>
          <w:rFonts w:ascii="Times New Roman" w:hAnsi="Times New Roman" w:cs="Times New Roman"/>
          <w:sz w:val="24"/>
          <w:szCs w:val="24"/>
        </w:rPr>
        <w:t>soybeans</w:t>
      </w:r>
      <w:r w:rsidR="002868BB" w:rsidRPr="002868BB">
        <w:rPr>
          <w:rFonts w:ascii="Times New Roman" w:hAnsi="Times New Roman" w:cs="Times New Roman"/>
          <w:b/>
          <w:bCs/>
          <w:sz w:val="24"/>
          <w:szCs w:val="24"/>
        </w:rPr>
        <w:t xml:space="preserve"> (</w:t>
      </w:r>
      <w:r w:rsidR="002868BB">
        <w:rPr>
          <w:rFonts w:ascii="Times New Roman" w:hAnsi="Times New Roman" w:cs="Times New Roman"/>
          <w:b/>
          <w:bCs/>
          <w:sz w:val="24"/>
          <w:szCs w:val="24"/>
        </w:rPr>
        <w:t>T</w:t>
      </w:r>
      <w:r w:rsidR="009266E4" w:rsidRPr="002868BB">
        <w:rPr>
          <w:rFonts w:ascii="Times New Roman" w:hAnsi="Times New Roman" w:cs="Times New Roman"/>
          <w:b/>
          <w:bCs/>
          <w:sz w:val="24"/>
          <w:szCs w:val="24"/>
        </w:rPr>
        <w:t xml:space="preserve">able 1 and </w:t>
      </w:r>
      <w:r w:rsidR="002868BB">
        <w:rPr>
          <w:rFonts w:ascii="Times New Roman" w:hAnsi="Times New Roman" w:cs="Times New Roman"/>
          <w:b/>
          <w:bCs/>
          <w:sz w:val="24"/>
          <w:szCs w:val="24"/>
        </w:rPr>
        <w:t>Figure</w:t>
      </w:r>
      <w:r w:rsidR="009266E4" w:rsidRPr="002868BB">
        <w:rPr>
          <w:rFonts w:ascii="Times New Roman" w:hAnsi="Times New Roman" w:cs="Times New Roman"/>
          <w:b/>
          <w:bCs/>
          <w:sz w:val="24"/>
          <w:szCs w:val="24"/>
        </w:rPr>
        <w:t xml:space="preserve"> 1</w:t>
      </w:r>
      <w:r w:rsidR="002868BB" w:rsidRPr="002868BB">
        <w:rPr>
          <w:rFonts w:ascii="Times New Roman" w:hAnsi="Times New Roman" w:cs="Times New Roman"/>
          <w:b/>
          <w:bCs/>
          <w:sz w:val="24"/>
          <w:szCs w:val="24"/>
        </w:rPr>
        <w:t>)</w:t>
      </w:r>
      <w:r w:rsidR="00A92FEF">
        <w:rPr>
          <w:rFonts w:ascii="Times New Roman" w:hAnsi="Times New Roman" w:cs="Times New Roman"/>
          <w:sz w:val="24"/>
          <w:szCs w:val="24"/>
        </w:rPr>
        <w:t>.</w:t>
      </w:r>
      <w:r w:rsidR="001C36AD">
        <w:rPr>
          <w:rFonts w:ascii="Times New Roman" w:hAnsi="Times New Roman" w:cs="Times New Roman"/>
          <w:sz w:val="24"/>
          <w:szCs w:val="24"/>
        </w:rPr>
        <w:t xml:space="preserve"> </w:t>
      </w:r>
      <w:r w:rsidR="00925776" w:rsidRPr="00925776">
        <w:rPr>
          <w:rFonts w:ascii="Times New Roman" w:hAnsi="Times New Roman" w:cs="Times New Roman"/>
          <w:sz w:val="24"/>
          <w:szCs w:val="24"/>
        </w:rPr>
        <w:t xml:space="preserve">The distribution of </w:t>
      </w:r>
      <w:r w:rsidR="008E63F8">
        <w:rPr>
          <w:rFonts w:ascii="Times New Roman" w:hAnsi="Times New Roman" w:cs="Times New Roman"/>
          <w:sz w:val="24"/>
          <w:szCs w:val="24"/>
        </w:rPr>
        <w:t xml:space="preserve">genes </w:t>
      </w:r>
      <w:r w:rsidR="00925776" w:rsidRPr="00925776">
        <w:rPr>
          <w:rFonts w:ascii="Times New Roman" w:hAnsi="Times New Roman" w:cs="Times New Roman"/>
          <w:sz w:val="24"/>
          <w:szCs w:val="24"/>
        </w:rPr>
        <w:t>across the chromosomes can be summarized as follows: Chromosomes 17 and 8 each have the highest count, with four</w:t>
      </w:r>
      <w:r w:rsidR="00EA07A1">
        <w:rPr>
          <w:rFonts w:ascii="Times New Roman" w:hAnsi="Times New Roman" w:cs="Times New Roman"/>
          <w:sz w:val="24"/>
          <w:szCs w:val="24"/>
        </w:rPr>
        <w:t xml:space="preserve"> genes</w:t>
      </w:r>
      <w:r w:rsidR="00925776" w:rsidRPr="00925776">
        <w:rPr>
          <w:rFonts w:ascii="Times New Roman" w:hAnsi="Times New Roman" w:cs="Times New Roman"/>
          <w:sz w:val="24"/>
          <w:szCs w:val="24"/>
        </w:rPr>
        <w:t>. Following closely, chromosomes 16, 10, 14, 5, and 2 each have three</w:t>
      </w:r>
      <w:r w:rsidR="00EA07A1">
        <w:rPr>
          <w:rFonts w:ascii="Times New Roman" w:hAnsi="Times New Roman" w:cs="Times New Roman"/>
          <w:sz w:val="24"/>
          <w:szCs w:val="24"/>
        </w:rPr>
        <w:t xml:space="preserve"> genes</w:t>
      </w:r>
      <w:r w:rsidR="00925776" w:rsidRPr="00925776">
        <w:rPr>
          <w:rFonts w:ascii="Times New Roman" w:hAnsi="Times New Roman" w:cs="Times New Roman"/>
          <w:sz w:val="24"/>
          <w:szCs w:val="24"/>
        </w:rPr>
        <w:t xml:space="preserve">. Chromosomes 20 and 19 have two </w:t>
      </w:r>
      <w:r w:rsidR="00EA07A1">
        <w:rPr>
          <w:rFonts w:ascii="Times New Roman" w:hAnsi="Times New Roman" w:cs="Times New Roman"/>
          <w:sz w:val="24"/>
          <w:szCs w:val="24"/>
        </w:rPr>
        <w:t xml:space="preserve">genes </w:t>
      </w:r>
      <w:r w:rsidR="00925776" w:rsidRPr="00925776">
        <w:rPr>
          <w:rFonts w:ascii="Times New Roman" w:hAnsi="Times New Roman" w:cs="Times New Roman"/>
          <w:sz w:val="24"/>
          <w:szCs w:val="24"/>
        </w:rPr>
        <w:t>each. Finally, chromosomes 4, 6, 3, 1, 12, 9, and 15 each have a single</w:t>
      </w:r>
      <w:r w:rsidR="00EA07A1">
        <w:rPr>
          <w:rFonts w:ascii="Times New Roman" w:hAnsi="Times New Roman" w:cs="Times New Roman"/>
          <w:sz w:val="24"/>
          <w:szCs w:val="24"/>
        </w:rPr>
        <w:t xml:space="preserve"> gene in</w:t>
      </w:r>
      <w:r w:rsidR="00A804D6">
        <w:rPr>
          <w:rFonts w:ascii="Times New Roman" w:hAnsi="Times New Roman" w:cs="Times New Roman"/>
          <w:sz w:val="24"/>
          <w:szCs w:val="24"/>
        </w:rPr>
        <w:t xml:space="preserve"> their respective location</w:t>
      </w:r>
      <w:r w:rsidR="00925776" w:rsidRPr="00925776">
        <w:rPr>
          <w:rFonts w:ascii="Times New Roman" w:hAnsi="Times New Roman" w:cs="Times New Roman"/>
          <w:sz w:val="24"/>
          <w:szCs w:val="24"/>
        </w:rPr>
        <w:t>.</w:t>
      </w:r>
      <w:r w:rsidR="00496295">
        <w:rPr>
          <w:rFonts w:ascii="Times New Roman" w:hAnsi="Times New Roman" w:cs="Times New Roman"/>
          <w:sz w:val="24"/>
          <w:szCs w:val="24"/>
        </w:rPr>
        <w:t xml:space="preserve"> </w:t>
      </w:r>
      <w:commentRangeStart w:id="54"/>
      <w:r w:rsidR="00496295">
        <w:rPr>
          <w:rFonts w:ascii="Times New Roman" w:hAnsi="Times New Roman" w:cs="Times New Roman"/>
          <w:sz w:val="24"/>
          <w:szCs w:val="24"/>
        </w:rPr>
        <w:t xml:space="preserve">Different duplication </w:t>
      </w:r>
      <w:r w:rsidR="00E26B8F">
        <w:rPr>
          <w:rFonts w:ascii="Times New Roman" w:hAnsi="Times New Roman" w:cs="Times New Roman"/>
          <w:sz w:val="24"/>
          <w:szCs w:val="24"/>
        </w:rPr>
        <w:t>events</w:t>
      </w:r>
      <w:r w:rsidR="00BB0EEF">
        <w:rPr>
          <w:rFonts w:ascii="Times New Roman" w:hAnsi="Times New Roman" w:cs="Times New Roman"/>
          <w:sz w:val="24"/>
          <w:szCs w:val="24"/>
        </w:rPr>
        <w:t xml:space="preserve"> </w:t>
      </w:r>
      <w:r w:rsidR="00BB0EEF" w:rsidRPr="00703ACB">
        <w:rPr>
          <w:rFonts w:ascii="Times New Roman" w:hAnsi="Times New Roman" w:cs="Times New Roman"/>
          <w:sz w:val="24"/>
          <w:szCs w:val="24"/>
        </w:rPr>
        <w:t>of m6A regulatory genes in</w:t>
      </w:r>
      <w:r w:rsidR="00496295">
        <w:rPr>
          <w:rFonts w:ascii="Times New Roman" w:hAnsi="Times New Roman" w:cs="Times New Roman"/>
          <w:sz w:val="24"/>
          <w:szCs w:val="24"/>
        </w:rPr>
        <w:t xml:space="preserve"> </w:t>
      </w:r>
      <w:r w:rsidR="00BB0EEF">
        <w:rPr>
          <w:rFonts w:ascii="Times New Roman" w:hAnsi="Times New Roman" w:cs="Times New Roman"/>
          <w:sz w:val="24"/>
          <w:szCs w:val="24"/>
        </w:rPr>
        <w:t xml:space="preserve">soybeans </w:t>
      </w:r>
      <w:r w:rsidR="00496295">
        <w:rPr>
          <w:rFonts w:ascii="Times New Roman" w:hAnsi="Times New Roman" w:cs="Times New Roman"/>
          <w:sz w:val="24"/>
          <w:szCs w:val="24"/>
        </w:rPr>
        <w:t xml:space="preserve">were </w:t>
      </w:r>
      <w:r w:rsidR="003C0C87">
        <w:rPr>
          <w:rFonts w:ascii="Times New Roman" w:hAnsi="Times New Roman" w:cs="Times New Roman"/>
          <w:sz w:val="24"/>
          <w:szCs w:val="24"/>
        </w:rPr>
        <w:t>identified through</w:t>
      </w:r>
      <w:r w:rsidR="00253550">
        <w:rPr>
          <w:rFonts w:ascii="Times New Roman" w:hAnsi="Times New Roman" w:cs="Times New Roman"/>
          <w:sz w:val="24"/>
          <w:szCs w:val="24"/>
        </w:rPr>
        <w:t xml:space="preserve"> PGDD</w:t>
      </w:r>
      <w:r w:rsidR="00295921">
        <w:rPr>
          <w:rFonts w:ascii="Times New Roman" w:hAnsi="Times New Roman" w:cs="Times New Roman"/>
          <w:sz w:val="24"/>
          <w:szCs w:val="24"/>
        </w:rPr>
        <w:fldChar w:fldCharType="begin" w:fldLock="1"/>
      </w:r>
      <w:r w:rsidR="005F2409">
        <w:rPr>
          <w:rFonts w:ascii="Times New Roman" w:hAnsi="Times New Roman" w:cs="Times New Roman"/>
          <w:sz w:val="24"/>
          <w:szCs w:val="24"/>
        </w:rPr>
        <w:instrText>ADDIN CSL_CITATION {"citationItems":[{"id":"ITEM-1","itemData":{"DOI":"10.1093/nar/gks1104","ISSN":"03051048","PMID":"23180799","abstract":"Genome duplication (GD) has permanently shaped the architecture and function of many higher eukaryotic genomes. The angiosperms (flowering plants) are outstanding models in which to elucidate consequences of GD for higher eukaryotes, owing to their propensity for chromosomal duplication or even triplication in a few cases. Duplicated genome structures often require both intra- and intergenome alignments to unravel their evolutionary history, also providing the means to deduce both obvious and otherwise-cryptic orthology, paralogy and other relationships among genes. The burgeoning sets of angiosperm genome sequences provide the foundation for a host of investigations into the functional and evolutionary consequences of gene and GD. To provide genome alignments from a single resource based on uniform standards that have been validated by empirical studies, we built the Plant Genome Duplication Database (PGDD; freely available at http://chibba.agtec.uga.edu/duplication/), a web service providing synteny information in terms of colinearity between chromosomes. At present, PGDD contains data for 26 plants including bryophytes and chlorophyta, as well as angiosperms with draft genome sequences. In addition to the inclusion of new genomes as they become available, we are preparing new functions to enhance PGDD. © The Author(s) 2012.","author":[{"dropping-particle":"","family":"Lee","given":"Tae Ho","non-dropping-particle":"","parse-names":false,"suffix":""},{"dropping-particle":"","family":"Tang","given":"Haibao","non-dropping-particle":"","parse-names":false,"suffix":""},{"dropping-particle":"","family":"Wang","given":"Xiyin","non-dropping-particle":"","parse-names":false,"suffix":""},{"dropping-particle":"","family":"Paterson","given":"Andrew H.","non-dropping-particle":"","parse-names":false,"suffix":""}],"container-title":"Nucleic Acids Research","id":"ITEM-1","issue":"D1","issued":{"date-parts":[["2013"]]},"page":"1152-1158","title":"PGDD: A database of gene and genome duplication in plants","type":"article-journal","volume":"41"},"uris":["http://www.mendeley.com/documents/?uuid=c381b362-22fa-4853-966a-f37cff7d606a"]}],"mendeley":{"formattedCitation":"[43]","plainTextFormattedCitation":"[43]","previouslyFormattedCitation":"[43]"},"properties":{"noteIndex":0},"schema":"https://github.com/citation-style-language/schema/raw/master/csl-citation.json"}</w:instrText>
      </w:r>
      <w:r w:rsidR="00295921">
        <w:rPr>
          <w:rFonts w:ascii="Times New Roman" w:hAnsi="Times New Roman" w:cs="Times New Roman"/>
          <w:sz w:val="24"/>
          <w:szCs w:val="24"/>
        </w:rPr>
        <w:fldChar w:fldCharType="separate"/>
      </w:r>
      <w:r w:rsidR="00295921" w:rsidRPr="00295921">
        <w:rPr>
          <w:rFonts w:ascii="Times New Roman" w:hAnsi="Times New Roman" w:cs="Times New Roman"/>
          <w:noProof/>
          <w:sz w:val="24"/>
          <w:szCs w:val="24"/>
        </w:rPr>
        <w:t>[43]</w:t>
      </w:r>
      <w:r w:rsidR="00295921">
        <w:rPr>
          <w:rFonts w:ascii="Times New Roman" w:hAnsi="Times New Roman" w:cs="Times New Roman"/>
          <w:sz w:val="24"/>
          <w:szCs w:val="24"/>
        </w:rPr>
        <w:fldChar w:fldCharType="end"/>
      </w:r>
      <w:r w:rsidR="00E26B8F">
        <w:rPr>
          <w:rFonts w:ascii="Times New Roman" w:hAnsi="Times New Roman" w:cs="Times New Roman"/>
          <w:sz w:val="24"/>
          <w:szCs w:val="24"/>
        </w:rPr>
        <w:t xml:space="preserve">, </w:t>
      </w:r>
      <w:r w:rsidR="002D0B40">
        <w:rPr>
          <w:rFonts w:ascii="Times New Roman" w:hAnsi="Times New Roman" w:cs="Times New Roman"/>
          <w:sz w:val="24"/>
          <w:szCs w:val="24"/>
        </w:rPr>
        <w:t xml:space="preserve">as </w:t>
      </w:r>
      <w:r w:rsidR="00703ACB" w:rsidRPr="00703ACB">
        <w:rPr>
          <w:rFonts w:ascii="Times New Roman" w:hAnsi="Times New Roman" w:cs="Times New Roman"/>
          <w:sz w:val="24"/>
          <w:szCs w:val="24"/>
        </w:rPr>
        <w:t>gene duplication is an important</w:t>
      </w:r>
      <w:r w:rsidR="002D0B40">
        <w:rPr>
          <w:rFonts w:ascii="Times New Roman" w:hAnsi="Times New Roman" w:cs="Times New Roman"/>
          <w:sz w:val="24"/>
          <w:szCs w:val="24"/>
        </w:rPr>
        <w:t xml:space="preserve"> </w:t>
      </w:r>
      <w:r w:rsidR="00703ACB" w:rsidRPr="00703ACB">
        <w:rPr>
          <w:rFonts w:ascii="Times New Roman" w:hAnsi="Times New Roman" w:cs="Times New Roman"/>
          <w:sz w:val="24"/>
          <w:szCs w:val="24"/>
        </w:rPr>
        <w:t>mechanism for gene family expansion</w:t>
      </w:r>
      <w:r w:rsidR="00BB0EEF">
        <w:rPr>
          <w:rFonts w:ascii="Times New Roman" w:hAnsi="Times New Roman" w:cs="Times New Roman"/>
          <w:sz w:val="24"/>
          <w:szCs w:val="24"/>
        </w:rPr>
        <w:t>.</w:t>
      </w:r>
      <w:commentRangeEnd w:id="54"/>
      <w:r w:rsidR="00AF6AD7">
        <w:rPr>
          <w:rStyle w:val="CommentReference"/>
        </w:rPr>
        <w:commentReference w:id="54"/>
      </w:r>
      <w:r w:rsidR="00BB0EEF">
        <w:rPr>
          <w:rFonts w:ascii="Times New Roman" w:hAnsi="Times New Roman" w:cs="Times New Roman"/>
          <w:sz w:val="24"/>
          <w:szCs w:val="24"/>
        </w:rPr>
        <w:t xml:space="preserve"> </w:t>
      </w:r>
      <w:r w:rsidR="002029F5">
        <w:rPr>
          <w:rFonts w:ascii="Times New Roman" w:hAnsi="Times New Roman" w:cs="Times New Roman"/>
          <w:sz w:val="24"/>
          <w:szCs w:val="24"/>
        </w:rPr>
        <w:t>A</w:t>
      </w:r>
      <w:r w:rsidR="00703ACB" w:rsidRPr="00703ACB">
        <w:rPr>
          <w:rFonts w:ascii="Times New Roman" w:hAnsi="Times New Roman" w:cs="Times New Roman"/>
          <w:sz w:val="24"/>
          <w:szCs w:val="24"/>
        </w:rPr>
        <w:t xml:space="preserve"> total of 1</w:t>
      </w:r>
      <w:r w:rsidR="00C41717">
        <w:rPr>
          <w:rFonts w:ascii="Times New Roman" w:hAnsi="Times New Roman" w:cs="Times New Roman"/>
          <w:sz w:val="24"/>
          <w:szCs w:val="24"/>
        </w:rPr>
        <w:t>8</w:t>
      </w:r>
      <w:r w:rsidR="00703ACB" w:rsidRPr="00703ACB">
        <w:rPr>
          <w:rFonts w:ascii="Times New Roman" w:hAnsi="Times New Roman" w:cs="Times New Roman"/>
          <w:sz w:val="24"/>
          <w:szCs w:val="24"/>
        </w:rPr>
        <w:t xml:space="preserve"> duplication events</w:t>
      </w:r>
      <w:r w:rsidR="002B64D7">
        <w:rPr>
          <w:rFonts w:ascii="Times New Roman" w:hAnsi="Times New Roman" w:cs="Times New Roman"/>
          <w:sz w:val="24"/>
          <w:szCs w:val="24"/>
        </w:rPr>
        <w:t xml:space="preserve"> were observed</w:t>
      </w:r>
      <w:r w:rsidR="00A44985">
        <w:rPr>
          <w:rFonts w:ascii="Times New Roman" w:hAnsi="Times New Roman" w:cs="Times New Roman"/>
          <w:sz w:val="24"/>
          <w:szCs w:val="24"/>
        </w:rPr>
        <w:t xml:space="preserve"> </w:t>
      </w:r>
      <w:r w:rsidR="00A17EFE" w:rsidRPr="00A44985">
        <w:rPr>
          <w:rFonts w:ascii="Times New Roman" w:hAnsi="Times New Roman" w:cs="Times New Roman"/>
          <w:b/>
          <w:bCs/>
          <w:sz w:val="24"/>
          <w:szCs w:val="24"/>
        </w:rPr>
        <w:t>(Table</w:t>
      </w:r>
      <w:r w:rsidR="00A44985" w:rsidRPr="00A44985">
        <w:rPr>
          <w:rFonts w:ascii="Times New Roman" w:hAnsi="Times New Roman" w:cs="Times New Roman"/>
          <w:b/>
          <w:bCs/>
          <w:sz w:val="24"/>
          <w:szCs w:val="24"/>
        </w:rPr>
        <w:t xml:space="preserve"> </w:t>
      </w:r>
      <w:r w:rsidR="00B129A2" w:rsidRPr="00A44985">
        <w:rPr>
          <w:rFonts w:ascii="Times New Roman" w:hAnsi="Times New Roman" w:cs="Times New Roman"/>
          <w:b/>
          <w:bCs/>
          <w:sz w:val="24"/>
          <w:szCs w:val="24"/>
        </w:rPr>
        <w:t xml:space="preserve">2 </w:t>
      </w:r>
      <w:r w:rsidR="00B129A2">
        <w:rPr>
          <w:rFonts w:ascii="Times New Roman" w:hAnsi="Times New Roman" w:cs="Times New Roman"/>
          <w:b/>
          <w:bCs/>
          <w:sz w:val="24"/>
          <w:szCs w:val="24"/>
        </w:rPr>
        <w:t>and</w:t>
      </w:r>
      <w:r w:rsidR="00F359CF">
        <w:rPr>
          <w:rFonts w:ascii="Times New Roman" w:hAnsi="Times New Roman" w:cs="Times New Roman"/>
          <w:b/>
          <w:bCs/>
          <w:sz w:val="24"/>
          <w:szCs w:val="24"/>
        </w:rPr>
        <w:t xml:space="preserve"> </w:t>
      </w:r>
      <w:r w:rsidR="00A44985">
        <w:rPr>
          <w:rFonts w:ascii="Times New Roman" w:hAnsi="Times New Roman" w:cs="Times New Roman"/>
          <w:b/>
          <w:bCs/>
          <w:sz w:val="24"/>
          <w:szCs w:val="24"/>
        </w:rPr>
        <w:t>F</w:t>
      </w:r>
      <w:r w:rsidR="00A44985" w:rsidRPr="00A44985">
        <w:rPr>
          <w:rFonts w:ascii="Times New Roman" w:hAnsi="Times New Roman" w:cs="Times New Roman"/>
          <w:b/>
          <w:bCs/>
          <w:sz w:val="24"/>
          <w:szCs w:val="24"/>
        </w:rPr>
        <w:t xml:space="preserve">igure </w:t>
      </w:r>
      <w:r w:rsidR="00A44985">
        <w:rPr>
          <w:rFonts w:ascii="Times New Roman" w:hAnsi="Times New Roman" w:cs="Times New Roman"/>
          <w:b/>
          <w:bCs/>
          <w:sz w:val="24"/>
          <w:szCs w:val="24"/>
        </w:rPr>
        <w:t>1</w:t>
      </w:r>
      <w:r w:rsidR="00A44985" w:rsidRPr="00A44985">
        <w:rPr>
          <w:rFonts w:ascii="Times New Roman" w:hAnsi="Times New Roman" w:cs="Times New Roman"/>
          <w:b/>
          <w:bCs/>
          <w:sz w:val="24"/>
          <w:szCs w:val="24"/>
        </w:rPr>
        <w:t>)</w:t>
      </w:r>
      <w:r w:rsidR="002B64D7">
        <w:rPr>
          <w:rFonts w:ascii="Times New Roman" w:hAnsi="Times New Roman" w:cs="Times New Roman"/>
          <w:sz w:val="24"/>
          <w:szCs w:val="24"/>
        </w:rPr>
        <w:t>.</w:t>
      </w:r>
      <w:r w:rsidR="00641F82">
        <w:rPr>
          <w:rFonts w:ascii="Times New Roman" w:hAnsi="Times New Roman" w:cs="Times New Roman"/>
          <w:sz w:val="24"/>
          <w:szCs w:val="24"/>
        </w:rPr>
        <w:t xml:space="preserve"> Six </w:t>
      </w:r>
      <w:r w:rsidR="00E56D3A">
        <w:rPr>
          <w:rFonts w:ascii="Times New Roman" w:hAnsi="Times New Roman" w:cs="Times New Roman"/>
          <w:sz w:val="24"/>
          <w:szCs w:val="24"/>
        </w:rPr>
        <w:t>writers</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GmCPSF30a</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GmCPSF30b</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GmMTA1</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GmMTA2</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GmMTB1</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GmMTB2</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GmFIP37a</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GmFIP37c</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GmFIP37b</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GmFIP37d</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GmVIRILIZER1</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GmVIRILIZER2</w:t>
      </w:r>
      <w:r w:rsidR="00641F82">
        <w:rPr>
          <w:rFonts w:ascii="Times New Roman" w:hAnsi="Times New Roman" w:cs="Times New Roman"/>
          <w:sz w:val="24"/>
          <w:szCs w:val="24"/>
        </w:rPr>
        <w:t>) sister</w:t>
      </w:r>
      <w:r w:rsidR="00641F82" w:rsidRPr="006C0AC2">
        <w:rPr>
          <w:rFonts w:ascii="Times New Roman" w:hAnsi="Times New Roman" w:cs="Times New Roman"/>
          <w:sz w:val="24"/>
          <w:szCs w:val="24"/>
        </w:rPr>
        <w:t xml:space="preserve"> gene pairs w</w:t>
      </w:r>
      <w:r w:rsidR="00641F82">
        <w:rPr>
          <w:rFonts w:ascii="Times New Roman" w:hAnsi="Times New Roman" w:cs="Times New Roman"/>
          <w:sz w:val="24"/>
          <w:szCs w:val="24"/>
        </w:rPr>
        <w:t>ere</w:t>
      </w:r>
      <w:r w:rsidR="00641F82" w:rsidRPr="006C0AC2">
        <w:rPr>
          <w:rFonts w:ascii="Times New Roman" w:hAnsi="Times New Roman" w:cs="Times New Roman"/>
          <w:sz w:val="24"/>
          <w:szCs w:val="24"/>
        </w:rPr>
        <w:t xml:space="preserve"> observed to be duplicated</w:t>
      </w:r>
      <w:r w:rsidR="00641F82">
        <w:rPr>
          <w:rFonts w:ascii="Times New Roman" w:hAnsi="Times New Roman" w:cs="Times New Roman"/>
          <w:sz w:val="24"/>
          <w:szCs w:val="24"/>
        </w:rPr>
        <w:t>.</w:t>
      </w:r>
      <w:r w:rsidR="00064A5F">
        <w:rPr>
          <w:rFonts w:ascii="Times New Roman" w:hAnsi="Times New Roman" w:cs="Times New Roman"/>
          <w:sz w:val="24"/>
          <w:szCs w:val="24"/>
        </w:rPr>
        <w:t xml:space="preserve"> </w:t>
      </w:r>
      <w:r w:rsidR="003D4FBE">
        <w:rPr>
          <w:rFonts w:ascii="Times New Roman" w:hAnsi="Times New Roman" w:cs="Times New Roman"/>
          <w:sz w:val="24"/>
          <w:szCs w:val="24"/>
        </w:rPr>
        <w:t xml:space="preserve">Alongside, </w:t>
      </w:r>
      <w:r w:rsidR="00A17EFE" w:rsidRPr="001320AC">
        <w:rPr>
          <w:rFonts w:ascii="Times New Roman" w:hAnsi="Times New Roman" w:cs="Times New Roman"/>
          <w:sz w:val="24"/>
          <w:szCs w:val="24"/>
        </w:rPr>
        <w:t>five</w:t>
      </w:r>
      <w:r w:rsidR="001320AC" w:rsidRPr="001320AC">
        <w:rPr>
          <w:rFonts w:ascii="Times New Roman" w:hAnsi="Times New Roman" w:cs="Times New Roman"/>
          <w:sz w:val="24"/>
          <w:szCs w:val="24"/>
        </w:rPr>
        <w:t xml:space="preserve"> erasers were discovered to be duplicates: GmALKBH10B7-GmALKBH9B1, GmALKBH10B1-GmALKBH10B3, GmALKBH10B4-GmALKBH10B5, GmALKBH10B2-GmALKBH10B6, and GmALKBH9B2-GmALKBH9B3. In addition, sister gene pairs were shown to be duplicated in seven readers (GmECT4-GmECT11, GmECT15-GmECT16, GmECT5-GmECT12, GmECT9-GmECT13, GmECT8-GmECT17, GmECT1-GmECT3, and GmECT10-GmECT14).</w:t>
      </w:r>
      <w:r w:rsidR="00B30CC5">
        <w:rPr>
          <w:rFonts w:ascii="Times New Roman" w:hAnsi="Times New Roman" w:cs="Times New Roman"/>
          <w:sz w:val="24"/>
          <w:szCs w:val="24"/>
        </w:rPr>
        <w:t xml:space="preserve"> All the duplication </w:t>
      </w:r>
      <w:r w:rsidR="001B6B0E">
        <w:rPr>
          <w:rFonts w:ascii="Times New Roman" w:hAnsi="Times New Roman" w:cs="Times New Roman"/>
          <w:sz w:val="24"/>
          <w:szCs w:val="24"/>
        </w:rPr>
        <w:t xml:space="preserve">events of m6A regulatory genes were segmental </w:t>
      </w:r>
      <w:r w:rsidR="00BB5E10">
        <w:rPr>
          <w:rFonts w:ascii="Times New Roman" w:hAnsi="Times New Roman" w:cs="Times New Roman"/>
          <w:sz w:val="24"/>
          <w:szCs w:val="24"/>
        </w:rPr>
        <w:t>duplications</w:t>
      </w:r>
      <w:r w:rsidR="00BB5E10" w:rsidRPr="00A44985">
        <w:rPr>
          <w:rFonts w:ascii="Times New Roman" w:hAnsi="Times New Roman" w:cs="Times New Roman"/>
          <w:b/>
          <w:bCs/>
          <w:sz w:val="24"/>
          <w:szCs w:val="24"/>
        </w:rPr>
        <w:t xml:space="preserve"> (</w:t>
      </w:r>
      <w:r w:rsidR="00295921" w:rsidRPr="00A44985">
        <w:rPr>
          <w:rFonts w:ascii="Times New Roman" w:hAnsi="Times New Roman" w:cs="Times New Roman"/>
          <w:b/>
          <w:bCs/>
          <w:sz w:val="24"/>
          <w:szCs w:val="24"/>
        </w:rPr>
        <w:t>Table 2</w:t>
      </w:r>
      <w:r w:rsidR="00295921">
        <w:rPr>
          <w:rFonts w:ascii="Times New Roman" w:hAnsi="Times New Roman" w:cs="Times New Roman"/>
          <w:b/>
          <w:bCs/>
          <w:sz w:val="24"/>
          <w:szCs w:val="24"/>
        </w:rPr>
        <w:t>)</w:t>
      </w:r>
      <w:r w:rsidR="001B6B0E">
        <w:rPr>
          <w:rFonts w:ascii="Times New Roman" w:hAnsi="Times New Roman" w:cs="Times New Roman"/>
          <w:sz w:val="24"/>
          <w:szCs w:val="24"/>
        </w:rPr>
        <w:t>.</w:t>
      </w:r>
      <w:r w:rsidR="00F06C4D">
        <w:rPr>
          <w:rFonts w:ascii="Times New Roman" w:hAnsi="Times New Roman" w:cs="Times New Roman"/>
          <w:sz w:val="24"/>
          <w:szCs w:val="24"/>
        </w:rPr>
        <w:t xml:space="preserve"> To explore </w:t>
      </w:r>
      <w:r w:rsidR="00F06C4D" w:rsidRPr="007C4213">
        <w:rPr>
          <w:rFonts w:ascii="Times New Roman" w:hAnsi="Times New Roman" w:cs="Times New Roman"/>
          <w:sz w:val="24"/>
          <w:szCs w:val="24"/>
        </w:rPr>
        <w:t>the evolutionary history and direction of selection</w:t>
      </w:r>
      <w:r w:rsidR="003F0E64">
        <w:rPr>
          <w:rFonts w:ascii="Times New Roman" w:hAnsi="Times New Roman" w:cs="Times New Roman"/>
          <w:sz w:val="24"/>
          <w:szCs w:val="24"/>
        </w:rPr>
        <w:t xml:space="preserve">, </w:t>
      </w:r>
      <w:r w:rsidR="0071139E" w:rsidRPr="007C4213">
        <w:rPr>
          <w:rFonts w:ascii="Times New Roman" w:hAnsi="Times New Roman" w:cs="Times New Roman"/>
          <w:sz w:val="24"/>
          <w:szCs w:val="24"/>
        </w:rPr>
        <w:t>non-synonymous</w:t>
      </w:r>
      <w:r w:rsidR="003F0E64" w:rsidRPr="007C4213">
        <w:rPr>
          <w:rFonts w:ascii="Times New Roman" w:hAnsi="Times New Roman" w:cs="Times New Roman"/>
          <w:sz w:val="24"/>
          <w:szCs w:val="24"/>
        </w:rPr>
        <w:t xml:space="preserve"> to synonymous substitution (Ka/Ks) </w:t>
      </w:r>
      <w:r w:rsidR="0071139E">
        <w:rPr>
          <w:rFonts w:ascii="Times New Roman" w:hAnsi="Times New Roman" w:cs="Times New Roman"/>
          <w:sz w:val="24"/>
          <w:szCs w:val="24"/>
        </w:rPr>
        <w:t>ratios</w:t>
      </w:r>
      <w:r w:rsidR="003F0E64">
        <w:rPr>
          <w:rFonts w:ascii="Times New Roman" w:hAnsi="Times New Roman" w:cs="Times New Roman"/>
          <w:sz w:val="24"/>
          <w:szCs w:val="24"/>
        </w:rPr>
        <w:t xml:space="preserve"> were calculated.</w:t>
      </w:r>
      <w:r w:rsidR="00381D80">
        <w:rPr>
          <w:rFonts w:ascii="Times New Roman" w:hAnsi="Times New Roman" w:cs="Times New Roman"/>
          <w:sz w:val="24"/>
          <w:szCs w:val="24"/>
        </w:rPr>
        <w:t xml:space="preserve"> </w:t>
      </w:r>
      <w:r w:rsidR="0071139E" w:rsidRPr="00381D80">
        <w:rPr>
          <w:rFonts w:ascii="Times New Roman" w:hAnsi="Times New Roman" w:cs="Times New Roman"/>
          <w:sz w:val="24"/>
          <w:szCs w:val="24"/>
        </w:rPr>
        <w:t>Purifying</w:t>
      </w:r>
      <w:r w:rsidR="00381D80" w:rsidRPr="00381D80">
        <w:rPr>
          <w:rFonts w:ascii="Times New Roman" w:hAnsi="Times New Roman" w:cs="Times New Roman"/>
          <w:sz w:val="24"/>
          <w:szCs w:val="24"/>
        </w:rPr>
        <w:t xml:space="preserve"> selection, neutral selection, and positive selection were indicated by Ka/Ks ratios below 1, equal to 1, and above 1, respectively.</w:t>
      </w:r>
      <w:r w:rsidR="004D328C">
        <w:rPr>
          <w:rFonts w:ascii="Times New Roman" w:hAnsi="Times New Roman" w:cs="Times New Roman"/>
          <w:sz w:val="24"/>
          <w:szCs w:val="24"/>
        </w:rPr>
        <w:t xml:space="preserve"> </w:t>
      </w:r>
      <w:commentRangeStart w:id="55"/>
      <w:r w:rsidR="004D328C">
        <w:rPr>
          <w:rFonts w:ascii="Times New Roman" w:hAnsi="Times New Roman" w:cs="Times New Roman"/>
          <w:sz w:val="24"/>
          <w:szCs w:val="24"/>
        </w:rPr>
        <w:t xml:space="preserve">In this study </w:t>
      </w:r>
      <w:r w:rsidR="005A5163" w:rsidRPr="007416FD">
        <w:rPr>
          <w:rFonts w:ascii="Times New Roman" w:hAnsi="Times New Roman" w:cs="Times New Roman"/>
          <w:sz w:val="24"/>
          <w:szCs w:val="24"/>
        </w:rPr>
        <w:t>all analyzed duplication events yielded Ka/Ks ratios were less than 1</w:t>
      </w:r>
      <w:r w:rsidR="002B613A" w:rsidRPr="002B613A">
        <w:rPr>
          <w:rFonts w:ascii="Times New Roman" w:hAnsi="Times New Roman" w:cs="Times New Roman"/>
          <w:sz w:val="24"/>
          <w:szCs w:val="24"/>
        </w:rPr>
        <w:t xml:space="preserve"> </w:t>
      </w:r>
      <w:r w:rsidR="002B613A" w:rsidRPr="007C4213">
        <w:rPr>
          <w:rFonts w:ascii="Times New Roman" w:hAnsi="Times New Roman" w:cs="Times New Roman"/>
          <w:sz w:val="24"/>
          <w:szCs w:val="24"/>
        </w:rPr>
        <w:t xml:space="preserve">indicating the influence of purifying selection </w:t>
      </w:r>
      <w:r w:rsidR="003A0B2C" w:rsidRPr="007416FD">
        <w:rPr>
          <w:rFonts w:ascii="Times New Roman" w:hAnsi="Times New Roman" w:cs="Times New Roman"/>
          <w:sz w:val="24"/>
          <w:szCs w:val="24"/>
        </w:rPr>
        <w:t>on these genes throughout their evolutionary history.</w:t>
      </w:r>
      <w:r w:rsidR="00AB2B33">
        <w:rPr>
          <w:rFonts w:ascii="Times New Roman" w:hAnsi="Times New Roman" w:cs="Times New Roman"/>
          <w:sz w:val="24"/>
          <w:szCs w:val="24"/>
        </w:rPr>
        <w:t xml:space="preserve"> </w:t>
      </w:r>
      <w:commentRangeEnd w:id="55"/>
      <w:r w:rsidR="00AF6AD7">
        <w:rPr>
          <w:rStyle w:val="CommentReference"/>
        </w:rPr>
        <w:commentReference w:id="55"/>
      </w:r>
      <w:r w:rsidR="00AB2B33">
        <w:rPr>
          <w:rFonts w:ascii="Times New Roman" w:hAnsi="Times New Roman" w:cs="Times New Roman"/>
          <w:sz w:val="24"/>
          <w:szCs w:val="24"/>
        </w:rPr>
        <w:t xml:space="preserve">The time of </w:t>
      </w:r>
      <w:r w:rsidR="00AB2B33" w:rsidRPr="00AB2B33">
        <w:rPr>
          <w:rFonts w:ascii="Times New Roman" w:hAnsi="Times New Roman" w:cs="Times New Roman"/>
          <w:sz w:val="24"/>
          <w:szCs w:val="24"/>
        </w:rPr>
        <w:t xml:space="preserve">divergence of these gene pairs varied from </w:t>
      </w:r>
      <w:r w:rsidR="000B6B50">
        <w:rPr>
          <w:rFonts w:ascii="Times New Roman" w:hAnsi="Times New Roman" w:cs="Times New Roman"/>
          <w:sz w:val="24"/>
          <w:szCs w:val="24"/>
        </w:rPr>
        <w:t xml:space="preserve">5.71 </w:t>
      </w:r>
      <w:r w:rsidR="00AB2B33" w:rsidRPr="00AB2B33">
        <w:rPr>
          <w:rFonts w:ascii="Times New Roman" w:hAnsi="Times New Roman" w:cs="Times New Roman"/>
          <w:sz w:val="24"/>
          <w:szCs w:val="24"/>
        </w:rPr>
        <w:t xml:space="preserve">to </w:t>
      </w:r>
      <w:r w:rsidR="000B6B50">
        <w:rPr>
          <w:rFonts w:ascii="Times New Roman" w:hAnsi="Times New Roman" w:cs="Times New Roman"/>
          <w:sz w:val="24"/>
          <w:szCs w:val="24"/>
        </w:rPr>
        <w:t>15.50</w:t>
      </w:r>
      <w:r w:rsidR="00AB2B33" w:rsidRPr="00AB2B33">
        <w:rPr>
          <w:rFonts w:ascii="Times New Roman" w:hAnsi="Times New Roman" w:cs="Times New Roman"/>
          <w:sz w:val="24"/>
          <w:szCs w:val="24"/>
        </w:rPr>
        <w:t xml:space="preserve"> Mya </w:t>
      </w:r>
      <w:r w:rsidR="00AB2B33" w:rsidRPr="00AB2B33">
        <w:rPr>
          <w:rFonts w:ascii="Times New Roman" w:hAnsi="Times New Roman" w:cs="Times New Roman"/>
          <w:b/>
          <w:bCs/>
          <w:sz w:val="24"/>
          <w:szCs w:val="24"/>
        </w:rPr>
        <w:t>(Table 2)</w:t>
      </w:r>
      <w:r w:rsidR="001B43E6" w:rsidRPr="001B43E6">
        <w:rPr>
          <w:rFonts w:ascii="Times New Roman" w:hAnsi="Times New Roman" w:cs="Times New Roman"/>
          <w:sz w:val="24"/>
          <w:szCs w:val="24"/>
        </w:rPr>
        <w:t>.</w:t>
      </w:r>
    </w:p>
    <w:p w14:paraId="2CF90C8F" w14:textId="37EF5F43" w:rsidR="0004252F" w:rsidRPr="00BA13B6" w:rsidRDefault="00997D8E" w:rsidP="00774A12">
      <w:pPr>
        <w:spacing w:line="360" w:lineRule="auto"/>
        <w:jc w:val="both"/>
        <w:rPr>
          <w:rFonts w:ascii="Times New Roman" w:hAnsi="Times New Roman" w:cs="Times New Roman"/>
          <w:sz w:val="24"/>
          <w:szCs w:val="24"/>
        </w:rPr>
      </w:pPr>
      <w:r w:rsidRPr="00E1431D">
        <w:rPr>
          <w:rFonts w:ascii="Times New Roman" w:hAnsi="Times New Roman" w:cs="Times New Roman"/>
          <w:b/>
          <w:bCs/>
          <w:sz w:val="24"/>
          <w:szCs w:val="24"/>
        </w:rPr>
        <w:t xml:space="preserve">3.3. </w:t>
      </w:r>
      <w:r w:rsidR="008309FE">
        <w:rPr>
          <w:rFonts w:ascii="Times New Roman" w:hAnsi="Times New Roman" w:cs="Times New Roman"/>
          <w:b/>
          <w:bCs/>
          <w:sz w:val="24"/>
          <w:szCs w:val="24"/>
        </w:rPr>
        <w:t>Structural analysis</w:t>
      </w:r>
      <w:r w:rsidRPr="00E1431D">
        <w:rPr>
          <w:rFonts w:ascii="Times New Roman" w:hAnsi="Times New Roman" w:cs="Times New Roman"/>
          <w:b/>
          <w:bCs/>
          <w:sz w:val="24"/>
          <w:szCs w:val="24"/>
        </w:rPr>
        <w:t xml:space="preserve"> of writer, eraser, and reader members</w:t>
      </w:r>
    </w:p>
    <w:p w14:paraId="30D6DB93" w14:textId="1BD81DC8" w:rsidR="00997D8E" w:rsidRDefault="00997D8E" w:rsidP="00774A12">
      <w:pPr>
        <w:spacing w:line="360" w:lineRule="auto"/>
        <w:jc w:val="both"/>
        <w:rPr>
          <w:rFonts w:ascii="Times New Roman" w:hAnsi="Times New Roman" w:cs="Times New Roman"/>
          <w:sz w:val="24"/>
          <w:szCs w:val="24"/>
        </w:rPr>
      </w:pPr>
      <w:commentRangeStart w:id="56"/>
      <w:r>
        <w:rPr>
          <w:rFonts w:ascii="Times New Roman" w:hAnsi="Times New Roman" w:cs="Times New Roman"/>
          <w:sz w:val="24"/>
          <w:szCs w:val="24"/>
        </w:rPr>
        <w:t xml:space="preserve">Exon intron distribution indicates the diversity of gene functions. </w:t>
      </w:r>
      <w:commentRangeEnd w:id="56"/>
      <w:r w:rsidR="00AF6AD7">
        <w:rPr>
          <w:rStyle w:val="CommentReference"/>
        </w:rPr>
        <w:commentReference w:id="56"/>
      </w:r>
      <w:r>
        <w:rPr>
          <w:rFonts w:ascii="Times New Roman" w:hAnsi="Times New Roman" w:cs="Times New Roman"/>
          <w:sz w:val="24"/>
          <w:szCs w:val="24"/>
        </w:rPr>
        <w:t xml:space="preserve">The profile of exon-introns of each identified putative gene was examined using </w:t>
      </w:r>
      <w:r w:rsidR="008B2A5A">
        <w:rPr>
          <w:rFonts w:ascii="Times New Roman" w:hAnsi="Times New Roman" w:cs="Times New Roman"/>
          <w:sz w:val="24"/>
          <w:szCs w:val="24"/>
        </w:rPr>
        <w:t>GSDS</w:t>
      </w:r>
      <w:r w:rsidR="008B2A5A" w:rsidRPr="008B2A5A">
        <w:rPr>
          <w:rFonts w:ascii="Times New Roman" w:hAnsi="Times New Roman" w:cs="Times New Roman"/>
          <w:sz w:val="24"/>
          <w:szCs w:val="24"/>
        </w:rPr>
        <w:t xml:space="preserve"> (Gene Structure Display Server 2.0, </w:t>
      </w:r>
      <w:hyperlink r:id="rId20" w:history="1">
        <w:r w:rsidR="008B2A5A" w:rsidRPr="001F30E2">
          <w:rPr>
            <w:rStyle w:val="Hyperlink"/>
            <w:rFonts w:ascii="Times New Roman" w:hAnsi="Times New Roman" w:cs="Times New Roman"/>
            <w:sz w:val="24"/>
            <w:szCs w:val="24"/>
          </w:rPr>
          <w:t>http://gsds.gao-lab.org/</w:t>
        </w:r>
      </w:hyperlink>
      <w:r w:rsidR="008B2A5A" w:rsidRPr="008B2A5A">
        <w:rPr>
          <w:rFonts w:ascii="Times New Roman" w:hAnsi="Times New Roman" w:cs="Times New Roman"/>
          <w:sz w:val="24"/>
          <w:szCs w:val="24"/>
        </w:rPr>
        <w:t>)</w:t>
      </w:r>
      <w:r w:rsidR="008B2A5A">
        <w:rPr>
          <w:rFonts w:ascii="Times New Roman" w:hAnsi="Times New Roman" w:cs="Times New Roman"/>
          <w:sz w:val="24"/>
          <w:szCs w:val="24"/>
        </w:rPr>
        <w:t xml:space="preserve">. </w:t>
      </w:r>
      <w:r w:rsidRPr="00E1162D">
        <w:rPr>
          <w:rFonts w:ascii="Times New Roman" w:hAnsi="Times New Roman" w:cs="Times New Roman"/>
          <w:sz w:val="24"/>
          <w:szCs w:val="24"/>
        </w:rPr>
        <w:t>According to the gene structure</w:t>
      </w:r>
      <w:r>
        <w:rPr>
          <w:rFonts w:ascii="Times New Roman" w:hAnsi="Times New Roman" w:cs="Times New Roman"/>
          <w:sz w:val="24"/>
          <w:szCs w:val="24"/>
        </w:rPr>
        <w:t>,</w:t>
      </w:r>
      <w:r w:rsidRPr="00E1162D">
        <w:rPr>
          <w:rFonts w:ascii="Times New Roman" w:hAnsi="Times New Roman" w:cs="Times New Roman"/>
          <w:sz w:val="24"/>
          <w:szCs w:val="24"/>
        </w:rPr>
        <w:t xml:space="preserve"> </w:t>
      </w:r>
      <w:r>
        <w:rPr>
          <w:rFonts w:ascii="Times New Roman" w:hAnsi="Times New Roman" w:cs="Times New Roman"/>
          <w:sz w:val="24"/>
          <w:szCs w:val="24"/>
        </w:rPr>
        <w:t xml:space="preserve">the exon numbers of soybean m6A </w:t>
      </w:r>
      <w:r w:rsidRPr="006E7327">
        <w:rPr>
          <w:rFonts w:ascii="Times New Roman" w:hAnsi="Times New Roman" w:cs="Times New Roman"/>
          <w:sz w:val="24"/>
          <w:szCs w:val="24"/>
        </w:rPr>
        <w:t>writers, erasers, and readers</w:t>
      </w:r>
      <w:r>
        <w:rPr>
          <w:rFonts w:ascii="Times New Roman" w:hAnsi="Times New Roman" w:cs="Times New Roman"/>
          <w:sz w:val="24"/>
          <w:szCs w:val="24"/>
        </w:rPr>
        <w:t xml:space="preserve"> varied from </w:t>
      </w:r>
      <w:r w:rsidR="004C61B9">
        <w:rPr>
          <w:rFonts w:ascii="Times New Roman" w:hAnsi="Times New Roman" w:cs="Times New Roman"/>
          <w:sz w:val="24"/>
          <w:szCs w:val="24"/>
        </w:rPr>
        <w:t>6</w:t>
      </w:r>
      <w:r>
        <w:rPr>
          <w:rFonts w:ascii="Times New Roman" w:hAnsi="Times New Roman" w:cs="Times New Roman"/>
          <w:sz w:val="24"/>
          <w:szCs w:val="24"/>
        </w:rPr>
        <w:t>-2</w:t>
      </w:r>
      <w:r w:rsidR="004C61B9">
        <w:rPr>
          <w:rFonts w:ascii="Times New Roman" w:hAnsi="Times New Roman" w:cs="Times New Roman"/>
          <w:sz w:val="24"/>
          <w:szCs w:val="24"/>
        </w:rPr>
        <w:t>7</w:t>
      </w:r>
      <w:r>
        <w:rPr>
          <w:rFonts w:ascii="Times New Roman" w:hAnsi="Times New Roman" w:cs="Times New Roman"/>
          <w:sz w:val="24"/>
          <w:szCs w:val="24"/>
        </w:rPr>
        <w:t xml:space="preserve">, 6-8 and </w:t>
      </w:r>
      <w:r w:rsidR="00F379A1">
        <w:rPr>
          <w:rFonts w:ascii="Times New Roman" w:hAnsi="Times New Roman" w:cs="Times New Roman"/>
          <w:sz w:val="24"/>
          <w:szCs w:val="24"/>
        </w:rPr>
        <w:t>2</w:t>
      </w:r>
      <w:r>
        <w:rPr>
          <w:rFonts w:ascii="Times New Roman" w:hAnsi="Times New Roman" w:cs="Times New Roman"/>
          <w:sz w:val="24"/>
          <w:szCs w:val="24"/>
        </w:rPr>
        <w:t>-</w:t>
      </w:r>
      <w:r w:rsidR="00F379A1">
        <w:rPr>
          <w:rFonts w:ascii="Times New Roman" w:hAnsi="Times New Roman" w:cs="Times New Roman"/>
          <w:sz w:val="24"/>
          <w:szCs w:val="24"/>
        </w:rPr>
        <w:t>9</w:t>
      </w:r>
      <w:r>
        <w:rPr>
          <w:rFonts w:ascii="Times New Roman" w:hAnsi="Times New Roman" w:cs="Times New Roman"/>
          <w:sz w:val="24"/>
          <w:szCs w:val="24"/>
        </w:rPr>
        <w:t>, respectively</w:t>
      </w:r>
      <w:r w:rsidR="00C91580">
        <w:rPr>
          <w:rFonts w:ascii="Times New Roman" w:hAnsi="Times New Roman" w:cs="Times New Roman"/>
          <w:sz w:val="24"/>
          <w:szCs w:val="24"/>
        </w:rPr>
        <w:t xml:space="preserve"> </w:t>
      </w:r>
      <w:r w:rsidR="00C91580" w:rsidRPr="00C91580">
        <w:rPr>
          <w:rFonts w:ascii="Times New Roman" w:hAnsi="Times New Roman" w:cs="Times New Roman"/>
          <w:b/>
          <w:bCs/>
          <w:sz w:val="24"/>
          <w:szCs w:val="24"/>
        </w:rPr>
        <w:t>(Figure 2</w:t>
      </w:r>
      <w:r w:rsidR="00AD1F33">
        <w:rPr>
          <w:rFonts w:ascii="Times New Roman" w:hAnsi="Times New Roman" w:cs="Times New Roman"/>
          <w:b/>
          <w:bCs/>
          <w:sz w:val="24"/>
          <w:szCs w:val="24"/>
        </w:rPr>
        <w:t>A</w:t>
      </w:r>
      <w:r w:rsidR="00C91580" w:rsidRPr="00C91580">
        <w:rPr>
          <w:rFonts w:ascii="Times New Roman" w:hAnsi="Times New Roman" w:cs="Times New Roman"/>
          <w:b/>
          <w:bCs/>
          <w:sz w:val="24"/>
          <w:szCs w:val="24"/>
        </w:rPr>
        <w:t>)</w:t>
      </w:r>
      <w:r>
        <w:rPr>
          <w:rFonts w:ascii="Times New Roman" w:hAnsi="Times New Roman" w:cs="Times New Roman"/>
          <w:sz w:val="24"/>
          <w:szCs w:val="24"/>
        </w:rPr>
        <w:t xml:space="preserve">. Amongst the m6A writers, the highest number of exons was observed in </w:t>
      </w:r>
      <w:r w:rsidRPr="00B0546A">
        <w:rPr>
          <w:rFonts w:ascii="Times New Roman" w:hAnsi="Times New Roman" w:cs="Times New Roman"/>
          <w:sz w:val="24"/>
          <w:szCs w:val="24"/>
        </w:rPr>
        <w:t>GmVIRILIZER1</w:t>
      </w:r>
      <w:r>
        <w:rPr>
          <w:rFonts w:ascii="Times New Roman" w:hAnsi="Times New Roman" w:cs="Times New Roman"/>
          <w:sz w:val="24"/>
          <w:szCs w:val="24"/>
        </w:rPr>
        <w:t>(2</w:t>
      </w:r>
      <w:r w:rsidR="001C3092">
        <w:rPr>
          <w:rFonts w:ascii="Times New Roman" w:hAnsi="Times New Roman" w:cs="Times New Roman"/>
          <w:sz w:val="24"/>
          <w:szCs w:val="24"/>
        </w:rPr>
        <w:t>7</w:t>
      </w:r>
      <w:r>
        <w:rPr>
          <w:rFonts w:ascii="Times New Roman" w:hAnsi="Times New Roman" w:cs="Times New Roman"/>
          <w:sz w:val="24"/>
          <w:szCs w:val="24"/>
        </w:rPr>
        <w:t>)</w:t>
      </w:r>
      <w:r w:rsidRPr="00B0546A">
        <w:rPr>
          <w:rFonts w:ascii="Times New Roman" w:hAnsi="Times New Roman" w:cs="Times New Roman"/>
          <w:sz w:val="24"/>
          <w:szCs w:val="24"/>
        </w:rPr>
        <w:t>,</w:t>
      </w:r>
      <w:r>
        <w:rPr>
          <w:rFonts w:ascii="Times New Roman" w:hAnsi="Times New Roman" w:cs="Times New Roman"/>
          <w:sz w:val="24"/>
          <w:szCs w:val="24"/>
        </w:rPr>
        <w:t xml:space="preserve"> and the lowest number was seen in GmMTB1</w:t>
      </w:r>
      <w:r w:rsidR="00644D1A">
        <w:rPr>
          <w:rFonts w:ascii="Times New Roman" w:hAnsi="Times New Roman" w:cs="Times New Roman"/>
          <w:sz w:val="24"/>
          <w:szCs w:val="24"/>
        </w:rPr>
        <w:t>(6)</w:t>
      </w:r>
      <w:r>
        <w:rPr>
          <w:rFonts w:ascii="Times New Roman" w:hAnsi="Times New Roman" w:cs="Times New Roman"/>
          <w:sz w:val="24"/>
          <w:szCs w:val="24"/>
        </w:rPr>
        <w:t xml:space="preserve"> and </w:t>
      </w:r>
      <w:r w:rsidRPr="00D42D4D">
        <w:rPr>
          <w:rFonts w:ascii="Times New Roman" w:hAnsi="Times New Roman" w:cs="Times New Roman"/>
          <w:sz w:val="24"/>
          <w:szCs w:val="24"/>
        </w:rPr>
        <w:t>GmMTB</w:t>
      </w:r>
      <w:r>
        <w:rPr>
          <w:rFonts w:ascii="Times New Roman" w:hAnsi="Times New Roman" w:cs="Times New Roman"/>
          <w:sz w:val="24"/>
          <w:szCs w:val="24"/>
        </w:rPr>
        <w:t>2(</w:t>
      </w:r>
      <w:r w:rsidR="001C3092">
        <w:rPr>
          <w:rFonts w:ascii="Times New Roman" w:hAnsi="Times New Roman" w:cs="Times New Roman"/>
          <w:sz w:val="24"/>
          <w:szCs w:val="24"/>
        </w:rPr>
        <w:t>6</w:t>
      </w:r>
      <w:r>
        <w:rPr>
          <w:rFonts w:ascii="Times New Roman" w:hAnsi="Times New Roman" w:cs="Times New Roman"/>
          <w:sz w:val="24"/>
          <w:szCs w:val="24"/>
        </w:rPr>
        <w:t xml:space="preserve">). In terms of eraser, all the genes contain only 6 to 8 exons indicating the lowest number of exons among the three m6A regulatory proteins. Within readers, </w:t>
      </w:r>
      <w:r w:rsidRPr="00243BE9">
        <w:rPr>
          <w:rFonts w:ascii="Times New Roman" w:hAnsi="Times New Roman" w:cs="Times New Roman"/>
          <w:sz w:val="24"/>
          <w:szCs w:val="24"/>
        </w:rPr>
        <w:t>GmECT</w:t>
      </w:r>
      <w:r w:rsidR="00D4780C">
        <w:rPr>
          <w:rFonts w:ascii="Times New Roman" w:hAnsi="Times New Roman" w:cs="Times New Roman"/>
          <w:sz w:val="24"/>
          <w:szCs w:val="24"/>
        </w:rPr>
        <w:t>15</w:t>
      </w:r>
      <w:r>
        <w:rPr>
          <w:rFonts w:ascii="Times New Roman" w:hAnsi="Times New Roman" w:cs="Times New Roman"/>
          <w:sz w:val="24"/>
          <w:szCs w:val="24"/>
        </w:rPr>
        <w:t xml:space="preserve"> </w:t>
      </w:r>
      <w:r w:rsidR="00427E10">
        <w:rPr>
          <w:rFonts w:ascii="Times New Roman" w:hAnsi="Times New Roman" w:cs="Times New Roman"/>
          <w:sz w:val="24"/>
          <w:szCs w:val="24"/>
        </w:rPr>
        <w:t xml:space="preserve">contains </w:t>
      </w:r>
      <w:r>
        <w:rPr>
          <w:rFonts w:ascii="Times New Roman" w:hAnsi="Times New Roman" w:cs="Times New Roman"/>
          <w:sz w:val="24"/>
          <w:szCs w:val="24"/>
        </w:rPr>
        <w:t xml:space="preserve">only </w:t>
      </w:r>
      <w:r w:rsidR="00427E10">
        <w:rPr>
          <w:rFonts w:ascii="Times New Roman" w:hAnsi="Times New Roman" w:cs="Times New Roman"/>
          <w:sz w:val="24"/>
          <w:szCs w:val="24"/>
        </w:rPr>
        <w:t>2</w:t>
      </w:r>
      <w:r>
        <w:rPr>
          <w:rFonts w:ascii="Times New Roman" w:hAnsi="Times New Roman" w:cs="Times New Roman"/>
          <w:sz w:val="24"/>
          <w:szCs w:val="24"/>
        </w:rPr>
        <w:t xml:space="preserve"> exons. </w:t>
      </w:r>
      <w:commentRangeStart w:id="57"/>
      <w:r>
        <w:rPr>
          <w:rFonts w:ascii="Times New Roman" w:hAnsi="Times New Roman" w:cs="Times New Roman"/>
          <w:sz w:val="24"/>
          <w:szCs w:val="24"/>
        </w:rPr>
        <w:t xml:space="preserve">Group-specific conserved domains were obtained using </w:t>
      </w:r>
      <w:r w:rsidR="000B36CE" w:rsidRPr="000B36CE">
        <w:rPr>
          <w:rFonts w:ascii="Times New Roman" w:hAnsi="Times New Roman" w:cs="Times New Roman"/>
          <w:sz w:val="24"/>
          <w:szCs w:val="24"/>
        </w:rPr>
        <w:t>Batch CD-Search program</w:t>
      </w:r>
      <w:r w:rsidR="00AA2E7E">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{"citationItems":[{"id":"ITEM-1","itemData":{"DOI":"10.1093/nar/gkz991","ISSN":"13624962","PMID":"31777944","abstract":"As NLM's Conserved Domain Database (CDD) enters its 20th year of operations as a publicly available resource, CDD curation staff continues to develop hierarchical classifications of widely distributed protein domain families, and to record conserved sites associated with molecular function, so that they can be mapped onto user queries in support of hypothesis-driven biomolecular research. CDD offers both an archive of pre-computed domain annotations as well as live search services for both single protein or nucleotide queries and larger sets of protein query sequences. CDD staff has continued to characterize protein families via conserved domain architectures and has built up a significant corpus of curated domain architectures in support of naming bacterial proteins in RefSeq. These architecture definitions are available via SPARCLE, the Subfamily Protein Architecture Labeling Engine. CDD can be accessed at https://www.ncbi.nlm.nih.gov/Structure/cdd/cdd.shtml.","author":[{"dropping-particle":"","family":"Lu","given":"Shennan","non-dropping-particle":"","parse-names":false,"suffix":""},{"dropping-particle":"","family":"Wang","given":"Jiyao","non-dropping-particle":"","parse-names":false,"suffix":""},{"dropping-particle":"","family":"Chitsaz","given":"Farideh","non-dropping-particle":"","parse-names":false,"suffix":""},{"dropping-particle":"","family":"Derbyshire","given":"Myra K.","non-dropping-particle":"","parse-names":false,"suffix":""},{"dropping-particle":"","family":"Geer","given":"Renata C.","non-dropping-particle":"","parse-names":false,"suffix":""},{"dropping-particle":"","family":"Gonzales","given":"Noreen R.","non-dropping-particle":"","parse-names":false,"suffix":""},{"dropping-particle":"","family":"Gwadz","given":"Marc","non-dropping-particle":"","parse-names":false,"suffix":""},{"dropping-particle":"","family":"Hurwitz","given":"David I.","non-dropping-particle":"","parse-names":false,"suffix":""},{"dropping-particle":"","family":"Marchler","given":"Gabriele H.","non-dropping-particle":"","parse-names":false,"suffix":""},{"dropping-particle":"","family":"Song","given":"James S.","non-dropping-particle":"","parse-names":false,"suffix":""},{"dropping-particle":"","family":"Thanki","given":"Narmada","non-dropping-particle":"","parse-names":false,"suffix":""},{"dropping-particle":"","family":"Yamashita","given":"Roxanne A.","non-dropping-particle":"","parse-names":false,"suffix":""},{"dropping-particle":"","family":"Yang","given":"Mingzhang","non-dropping-particle":"","parse-names":false,"suffix":""},{"dropping-particle":"","family":"Zhang","given":"Dachuan","non-dropping-particle":"","parse-names":false,"suffix":""},{"dropping-particle":"","family":"Zheng","given":"Chanjuan","non-dropping-particle":"","parse-names":false,"suffix":""},{"dropping-particle":"","family":"Lanczycki","given":"Christopher J.","non-dropping-particle":"","parse-names":false,"suffix":""},{"dropping-particle":"","family":"Marchler-Bauer","given":"Aron","non-dropping-particle":"","parse-names":false,"suffix":""}],"container-title":"Nucleic Acids Research","id":"ITEM-1","issue":"D1","issued":{"date-parts":[["2020"]]},"page":"D265-D268","publisher":"Oxford University Press","title":"CDD/SPARCLE: The conserved domain database in 2020","type":"article-journal","volume":"48"},"uris":["http://www.mendeley.com/documents/?uuid=fd008322-4347-43b1-a066-2df8844f3847"]}],"mendeley":{"formattedCitation":"[47]","plainTextFormattedCitation":"[47]","previouslyFormattedCitation":"[47]"},"properties":{"noteIndex":0},"schema":"https://github.com/citation-style-language/schema/raw/master/csl-citation.json"}</w:instrText>
      </w:r>
      <w:r w:rsidR="00AA2E7E">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[47]</w:t>
      </w:r>
      <w:r w:rsidR="00AA2E7E">
        <w:rPr>
          <w:rFonts w:ascii="Times New Roman" w:hAnsi="Times New Roman" w:cs="Times New Roman"/>
          <w:sz w:val="24"/>
          <w:szCs w:val="24"/>
        </w:rPr>
        <w:fldChar w:fldCharType="end"/>
      </w:r>
      <w:r w:rsidR="008309FE">
        <w:rPr>
          <w:rFonts w:ascii="Times New Roman" w:hAnsi="Times New Roman" w:cs="Times New Roman"/>
          <w:sz w:val="24"/>
          <w:szCs w:val="24"/>
        </w:rPr>
        <w:t xml:space="preserve"> and </w:t>
      </w:r>
      <w:proofErr w:type="spellStart"/>
      <w:r w:rsidR="008309FE">
        <w:rPr>
          <w:rFonts w:ascii="Times New Roman" w:hAnsi="Times New Roman" w:cs="Times New Roman"/>
          <w:sz w:val="24"/>
          <w:szCs w:val="24"/>
        </w:rPr>
        <w:t>Pfam</w:t>
      </w:r>
      <w:proofErr w:type="spellEnd"/>
      <w:r w:rsidR="008309FE">
        <w:rPr>
          <w:rFonts w:ascii="Times New Roman" w:hAnsi="Times New Roman" w:cs="Times New Roman"/>
          <w:sz w:val="24"/>
          <w:szCs w:val="24"/>
        </w:rPr>
        <w:t xml:space="preserve"> </w:t>
      </w:r>
      <w:r w:rsidR="008309FE" w:rsidRPr="009317BB">
        <w:rPr>
          <w:rFonts w:ascii="Times New Roman" w:hAnsi="Times New Roman" w:cs="Times New Roman"/>
          <w:sz w:val="24"/>
          <w:szCs w:val="24"/>
        </w:rPr>
        <w:t>(</w:t>
      </w:r>
      <w:hyperlink r:id="rId21" w:history="1">
        <w:r w:rsidR="008309FE" w:rsidRPr="008D6D4B">
          <w:rPr>
            <w:rStyle w:val="Hyperlink"/>
            <w:rFonts w:ascii="Times New Roman" w:hAnsi="Times New Roman" w:cs="Times New Roman"/>
            <w:sz w:val="24"/>
            <w:szCs w:val="24"/>
          </w:rPr>
          <w:t>http://pfam.xfam.org/</w:t>
        </w:r>
      </w:hyperlink>
      <w:r w:rsidR="008309FE" w:rsidRPr="009317BB">
        <w:rPr>
          <w:rFonts w:ascii="Times New Roman" w:hAnsi="Times New Roman" w:cs="Times New Roman"/>
          <w:sz w:val="24"/>
          <w:szCs w:val="24"/>
        </w:rPr>
        <w:t>)</w:t>
      </w:r>
      <w:r>
        <w:rPr>
          <w:rFonts w:ascii="Times New Roman" w:hAnsi="Times New Roman" w:cs="Times New Roman"/>
          <w:sz w:val="24"/>
          <w:szCs w:val="24"/>
        </w:rPr>
        <w:t xml:space="preserve">. </w:t>
      </w:r>
      <w:commentRangeEnd w:id="57"/>
      <w:r w:rsidR="00AF6AD7">
        <w:rPr>
          <w:rStyle w:val="CommentReference"/>
        </w:rPr>
        <w:commentReference w:id="57"/>
      </w:r>
      <w:r w:rsidRPr="00634B5C">
        <w:rPr>
          <w:rFonts w:ascii="Times New Roman" w:hAnsi="Times New Roman" w:cs="Times New Roman"/>
          <w:sz w:val="24"/>
          <w:szCs w:val="24"/>
        </w:rPr>
        <w:t xml:space="preserve">MT-A70, </w:t>
      </w:r>
      <w:proofErr w:type="spellStart"/>
      <w:r w:rsidRPr="00634B5C">
        <w:rPr>
          <w:rFonts w:ascii="Times New Roman" w:hAnsi="Times New Roman" w:cs="Times New Roman"/>
          <w:sz w:val="24"/>
          <w:szCs w:val="24"/>
        </w:rPr>
        <w:t>Wtap</w:t>
      </w:r>
      <w:proofErr w:type="spellEnd"/>
      <w:r w:rsidRPr="00634B5C">
        <w:rPr>
          <w:rFonts w:ascii="Times New Roman" w:hAnsi="Times New Roman" w:cs="Times New Roman"/>
          <w:sz w:val="24"/>
          <w:szCs w:val="24"/>
        </w:rPr>
        <w:t>,</w:t>
      </w:r>
      <w:r w:rsidR="001F4458">
        <w:rPr>
          <w:rFonts w:ascii="Times New Roman" w:hAnsi="Times New Roman" w:cs="Times New Roman"/>
          <w:sz w:val="24"/>
          <w:szCs w:val="24"/>
        </w:rPr>
        <w:t xml:space="preserve"> HAKAI</w:t>
      </w:r>
      <w:r w:rsidRPr="00634B5C">
        <w:rPr>
          <w:rFonts w:ascii="Times New Roman" w:hAnsi="Times New Roman" w:cs="Times New Roman"/>
          <w:sz w:val="24"/>
          <w:szCs w:val="24"/>
        </w:rPr>
        <w:t xml:space="preserve"> </w:t>
      </w:r>
      <w:r w:rsidR="00503134">
        <w:rPr>
          <w:rFonts w:ascii="Times New Roman" w:hAnsi="Times New Roman" w:cs="Times New Roman"/>
          <w:sz w:val="24"/>
          <w:szCs w:val="24"/>
        </w:rPr>
        <w:t xml:space="preserve">and </w:t>
      </w:r>
      <w:r w:rsidRPr="00634B5C">
        <w:rPr>
          <w:rFonts w:ascii="Times New Roman" w:hAnsi="Times New Roman" w:cs="Times New Roman"/>
          <w:sz w:val="24"/>
          <w:szCs w:val="24"/>
        </w:rPr>
        <w:t xml:space="preserve">VIR_N, </w:t>
      </w:r>
      <w:r>
        <w:rPr>
          <w:rFonts w:ascii="Times New Roman" w:hAnsi="Times New Roman" w:cs="Times New Roman"/>
          <w:sz w:val="24"/>
          <w:szCs w:val="24"/>
        </w:rPr>
        <w:t xml:space="preserve">indicate the m6A writer. MT-70 domain was found in MTA </w:t>
      </w:r>
      <w:r w:rsidR="00EE305C">
        <w:rPr>
          <w:rFonts w:ascii="Times New Roman" w:hAnsi="Times New Roman" w:cs="Times New Roman"/>
          <w:sz w:val="24"/>
          <w:szCs w:val="24"/>
        </w:rPr>
        <w:t xml:space="preserve">while </w:t>
      </w:r>
      <w:r w:rsidR="005863E1">
        <w:rPr>
          <w:rFonts w:ascii="Times New Roman" w:hAnsi="Times New Roman" w:cs="Times New Roman"/>
          <w:sz w:val="24"/>
          <w:szCs w:val="24"/>
        </w:rPr>
        <w:t xml:space="preserve">MT-70 superfamily found in both </w:t>
      </w:r>
      <w:r>
        <w:rPr>
          <w:rFonts w:ascii="Times New Roman" w:hAnsi="Times New Roman" w:cs="Times New Roman"/>
          <w:sz w:val="24"/>
          <w:szCs w:val="24"/>
        </w:rPr>
        <w:t>MTB and MTC genes</w:t>
      </w:r>
      <w:r w:rsidR="00D60A5F">
        <w:rPr>
          <w:rFonts w:ascii="Times New Roman" w:hAnsi="Times New Roman" w:cs="Times New Roman"/>
          <w:sz w:val="24"/>
          <w:szCs w:val="24"/>
        </w:rPr>
        <w:t xml:space="preserve"> </w:t>
      </w:r>
      <w:r w:rsidR="00D60A5F" w:rsidRPr="00D60A5F">
        <w:rPr>
          <w:rFonts w:ascii="Times New Roman" w:hAnsi="Times New Roman" w:cs="Times New Roman"/>
          <w:b/>
          <w:bCs/>
          <w:sz w:val="24"/>
          <w:szCs w:val="24"/>
        </w:rPr>
        <w:t>(Figure</w:t>
      </w:r>
      <w:r w:rsidR="00A96DF5" w:rsidRPr="00D60A5F">
        <w:rPr>
          <w:rFonts w:ascii="Times New Roman" w:hAnsi="Times New Roman" w:cs="Times New Roman"/>
          <w:b/>
          <w:bCs/>
          <w:sz w:val="24"/>
          <w:szCs w:val="24"/>
        </w:rPr>
        <w:t xml:space="preserve"> 2</w:t>
      </w:r>
      <w:r w:rsidR="00D60A5F" w:rsidRPr="00D60A5F">
        <w:rPr>
          <w:rFonts w:ascii="Times New Roman" w:hAnsi="Times New Roman" w:cs="Times New Roman"/>
          <w:b/>
          <w:bCs/>
          <w:sz w:val="24"/>
          <w:szCs w:val="24"/>
        </w:rPr>
        <w:t>B)</w:t>
      </w:r>
      <w:r>
        <w:rPr>
          <w:rFonts w:ascii="Times New Roman" w:hAnsi="Times New Roman" w:cs="Times New Roman"/>
          <w:sz w:val="24"/>
          <w:szCs w:val="24"/>
        </w:rPr>
        <w:t>. In addition</w:t>
      </w:r>
      <w:bookmarkStart w:id="58" w:name="_Hlk176624883"/>
      <w:r w:rsidR="003A509E">
        <w:rPr>
          <w:rFonts w:ascii="Times New Roman" w:hAnsi="Times New Roman" w:cs="Times New Roman"/>
          <w:sz w:val="24"/>
          <w:szCs w:val="24"/>
        </w:rPr>
        <w:t xml:space="preserve">, </w:t>
      </w:r>
      <w:r w:rsidR="00160A7F" w:rsidRPr="00160A7F">
        <w:rPr>
          <w:rFonts w:ascii="Times New Roman" w:hAnsi="Times New Roman" w:cs="Times New Roman"/>
          <w:sz w:val="24"/>
          <w:szCs w:val="24"/>
        </w:rPr>
        <w:t>GmFIP37a</w:t>
      </w:r>
      <w:r w:rsidR="00733A06">
        <w:rPr>
          <w:rFonts w:ascii="Times New Roman" w:hAnsi="Times New Roman" w:cs="Times New Roman"/>
          <w:sz w:val="24"/>
          <w:szCs w:val="24"/>
        </w:rPr>
        <w:t xml:space="preserve">, </w:t>
      </w:r>
      <w:r w:rsidRPr="008B44E2">
        <w:rPr>
          <w:rFonts w:ascii="Times New Roman" w:hAnsi="Times New Roman" w:cs="Times New Roman"/>
          <w:sz w:val="24"/>
          <w:szCs w:val="24"/>
        </w:rPr>
        <w:t>GmFIP37b</w:t>
      </w:r>
      <w:bookmarkEnd w:id="58"/>
      <w:r>
        <w:rPr>
          <w:rFonts w:ascii="Times New Roman" w:hAnsi="Times New Roman" w:cs="Times New Roman"/>
          <w:sz w:val="24"/>
          <w:szCs w:val="24"/>
        </w:rPr>
        <w:t xml:space="preserve">, </w:t>
      </w:r>
      <w:r w:rsidRPr="008B44E2">
        <w:rPr>
          <w:rFonts w:ascii="Times New Roman" w:hAnsi="Times New Roman" w:cs="Times New Roman"/>
          <w:sz w:val="24"/>
          <w:szCs w:val="24"/>
        </w:rPr>
        <w:t>GmFIP37</w:t>
      </w:r>
      <w:r>
        <w:rPr>
          <w:rFonts w:ascii="Times New Roman" w:hAnsi="Times New Roman" w:cs="Times New Roman"/>
          <w:sz w:val="24"/>
          <w:szCs w:val="24"/>
        </w:rPr>
        <w:t xml:space="preserve">c and </w:t>
      </w:r>
      <w:r w:rsidRPr="008B44E2">
        <w:rPr>
          <w:rFonts w:ascii="Times New Roman" w:hAnsi="Times New Roman" w:cs="Times New Roman"/>
          <w:sz w:val="24"/>
          <w:szCs w:val="24"/>
        </w:rPr>
        <w:t>GmFIP37</w:t>
      </w:r>
      <w:r>
        <w:rPr>
          <w:rFonts w:ascii="Times New Roman" w:hAnsi="Times New Roman" w:cs="Times New Roman"/>
          <w:sz w:val="24"/>
          <w:szCs w:val="24"/>
        </w:rPr>
        <w:t xml:space="preserve">d were characterized with WTAP superfamily. The </w:t>
      </w:r>
      <w:r w:rsidRPr="00B81B4C">
        <w:rPr>
          <w:rFonts w:ascii="Times New Roman" w:hAnsi="Times New Roman" w:cs="Times New Roman"/>
          <w:sz w:val="24"/>
          <w:szCs w:val="24"/>
        </w:rPr>
        <w:t>VIR_N superfamily</w:t>
      </w:r>
      <w:r>
        <w:rPr>
          <w:rFonts w:ascii="Times New Roman" w:hAnsi="Times New Roman" w:cs="Times New Roman"/>
          <w:sz w:val="24"/>
          <w:szCs w:val="24"/>
        </w:rPr>
        <w:t xml:space="preserve"> was found in </w:t>
      </w:r>
      <w:r w:rsidRPr="00B81B4C">
        <w:rPr>
          <w:rFonts w:ascii="Times New Roman" w:hAnsi="Times New Roman" w:cs="Times New Roman"/>
          <w:sz w:val="24"/>
          <w:szCs w:val="24"/>
        </w:rPr>
        <w:t>GmVIRILIZER</w:t>
      </w:r>
      <w:r>
        <w:rPr>
          <w:rFonts w:ascii="Times New Roman" w:hAnsi="Times New Roman" w:cs="Times New Roman"/>
          <w:sz w:val="24"/>
          <w:szCs w:val="24"/>
        </w:rPr>
        <w:t xml:space="preserve">1 and </w:t>
      </w:r>
      <w:r w:rsidRPr="00634B5C">
        <w:rPr>
          <w:rFonts w:ascii="Times New Roman" w:hAnsi="Times New Roman" w:cs="Times New Roman"/>
          <w:sz w:val="24"/>
          <w:szCs w:val="24"/>
        </w:rPr>
        <w:t>GmVIRILIZER2</w:t>
      </w:r>
      <w:r>
        <w:rPr>
          <w:rFonts w:ascii="Times New Roman" w:hAnsi="Times New Roman" w:cs="Times New Roman"/>
          <w:sz w:val="24"/>
          <w:szCs w:val="24"/>
        </w:rPr>
        <w:t>.</w:t>
      </w:r>
      <w:r w:rsidR="00733A06">
        <w:rPr>
          <w:rFonts w:ascii="Times New Roman" w:hAnsi="Times New Roman" w:cs="Times New Roman"/>
          <w:sz w:val="24"/>
          <w:szCs w:val="24"/>
        </w:rPr>
        <w:t xml:space="preserve"> </w:t>
      </w:r>
      <w:r w:rsidR="001F4458">
        <w:rPr>
          <w:rFonts w:ascii="Times New Roman" w:hAnsi="Times New Roman" w:cs="Times New Roman"/>
          <w:sz w:val="24"/>
          <w:szCs w:val="24"/>
        </w:rPr>
        <w:t xml:space="preserve">According to </w:t>
      </w:r>
      <w:r w:rsidR="003254BF">
        <w:rPr>
          <w:rFonts w:ascii="Times New Roman" w:hAnsi="Times New Roman" w:cs="Times New Roman"/>
          <w:sz w:val="24"/>
          <w:szCs w:val="24"/>
        </w:rPr>
        <w:t xml:space="preserve">the </w:t>
      </w:r>
      <w:proofErr w:type="spellStart"/>
      <w:r w:rsidR="001F4458" w:rsidRPr="00AF6AD7">
        <w:rPr>
          <w:rFonts w:ascii="Times New Roman" w:hAnsi="Times New Roman" w:cs="Times New Roman"/>
          <w:color w:val="FF0000"/>
          <w:sz w:val="24"/>
          <w:szCs w:val="24"/>
          <w:rPrChange w:id="59" w:author="Joy Prokash Debnath" w:date="2024-12-30T11:48:00Z" w16du:dateUtc="2024-12-30T05:48:00Z">
            <w:rPr>
              <w:rFonts w:ascii="Times New Roman" w:hAnsi="Times New Roman" w:cs="Times New Roman"/>
              <w:sz w:val="24"/>
              <w:szCs w:val="24"/>
            </w:rPr>
          </w:rPrChange>
        </w:rPr>
        <w:t>phytozome</w:t>
      </w:r>
      <w:proofErr w:type="spellEnd"/>
      <w:r w:rsidR="001F4458">
        <w:rPr>
          <w:rFonts w:ascii="Times New Roman" w:hAnsi="Times New Roman" w:cs="Times New Roman"/>
          <w:sz w:val="24"/>
          <w:szCs w:val="24"/>
        </w:rPr>
        <w:t xml:space="preserve"> description</w:t>
      </w:r>
      <w:r w:rsidR="003254BF">
        <w:rPr>
          <w:rFonts w:ascii="Times New Roman" w:hAnsi="Times New Roman" w:cs="Times New Roman"/>
          <w:sz w:val="24"/>
          <w:szCs w:val="24"/>
        </w:rPr>
        <w:t>,</w:t>
      </w:r>
      <w:r w:rsidR="001F4458">
        <w:rPr>
          <w:rFonts w:ascii="Times New Roman" w:hAnsi="Times New Roman" w:cs="Times New Roman"/>
          <w:sz w:val="24"/>
          <w:szCs w:val="24"/>
        </w:rPr>
        <w:t xml:space="preserve"> we found</w:t>
      </w:r>
      <w:r w:rsidR="00A70D9E">
        <w:rPr>
          <w:rFonts w:ascii="Times New Roman" w:hAnsi="Times New Roman" w:cs="Times New Roman"/>
          <w:sz w:val="24"/>
          <w:szCs w:val="24"/>
        </w:rPr>
        <w:t xml:space="preserve"> HAKAI</w:t>
      </w:r>
      <w:r w:rsidR="00311A62">
        <w:rPr>
          <w:rFonts w:ascii="Times New Roman" w:hAnsi="Times New Roman" w:cs="Times New Roman"/>
          <w:sz w:val="24"/>
          <w:szCs w:val="24"/>
        </w:rPr>
        <w:t>-</w:t>
      </w:r>
      <w:r w:rsidR="00A70D9E">
        <w:rPr>
          <w:rFonts w:ascii="Times New Roman" w:hAnsi="Times New Roman" w:cs="Times New Roman"/>
          <w:sz w:val="24"/>
          <w:szCs w:val="24"/>
        </w:rPr>
        <w:t>related protein. However</w:t>
      </w:r>
      <w:r w:rsidR="003254BF">
        <w:rPr>
          <w:rFonts w:ascii="Times New Roman" w:hAnsi="Times New Roman" w:cs="Times New Roman"/>
          <w:sz w:val="24"/>
          <w:szCs w:val="24"/>
        </w:rPr>
        <w:t>,</w:t>
      </w:r>
      <w:r w:rsidR="00A70D9E">
        <w:rPr>
          <w:rFonts w:ascii="Times New Roman" w:hAnsi="Times New Roman" w:cs="Times New Roman"/>
          <w:sz w:val="24"/>
          <w:szCs w:val="24"/>
        </w:rPr>
        <w:t xml:space="preserve"> </w:t>
      </w:r>
      <w:proofErr w:type="spellStart"/>
      <w:r w:rsidR="00A70D9E">
        <w:rPr>
          <w:rFonts w:ascii="Times New Roman" w:hAnsi="Times New Roman" w:cs="Times New Roman"/>
          <w:sz w:val="24"/>
          <w:szCs w:val="24"/>
        </w:rPr>
        <w:t>pfam</w:t>
      </w:r>
      <w:proofErr w:type="spellEnd"/>
      <w:r w:rsidR="00A70D9E">
        <w:rPr>
          <w:rFonts w:ascii="Times New Roman" w:hAnsi="Times New Roman" w:cs="Times New Roman"/>
          <w:sz w:val="24"/>
          <w:szCs w:val="24"/>
        </w:rPr>
        <w:t xml:space="preserve"> analysis did</w:t>
      </w:r>
      <w:r w:rsidR="00D046EF">
        <w:rPr>
          <w:rFonts w:ascii="Times New Roman" w:hAnsi="Times New Roman" w:cs="Times New Roman"/>
          <w:sz w:val="24"/>
          <w:szCs w:val="24"/>
        </w:rPr>
        <w:t xml:space="preserve"> not</w:t>
      </w:r>
      <w:r w:rsidR="00A70D9E">
        <w:rPr>
          <w:rFonts w:ascii="Times New Roman" w:hAnsi="Times New Roman" w:cs="Times New Roman"/>
          <w:sz w:val="24"/>
          <w:szCs w:val="24"/>
        </w:rPr>
        <w:t xml:space="preserve"> show any </w:t>
      </w:r>
      <w:r w:rsidR="00D046EF">
        <w:rPr>
          <w:rFonts w:ascii="Times New Roman" w:hAnsi="Times New Roman" w:cs="Times New Roman"/>
          <w:sz w:val="24"/>
          <w:szCs w:val="24"/>
        </w:rPr>
        <w:t>HAKAI</w:t>
      </w:r>
      <w:r w:rsidR="00A70D9E">
        <w:rPr>
          <w:rFonts w:ascii="Times New Roman" w:hAnsi="Times New Roman" w:cs="Times New Roman"/>
          <w:sz w:val="24"/>
          <w:szCs w:val="24"/>
        </w:rPr>
        <w:t xml:space="preserve"> domain for </w:t>
      </w:r>
      <w:r w:rsidR="00733A06">
        <w:rPr>
          <w:rFonts w:ascii="Times New Roman" w:hAnsi="Times New Roman" w:cs="Times New Roman"/>
          <w:sz w:val="24"/>
          <w:szCs w:val="24"/>
        </w:rPr>
        <w:t xml:space="preserve">that protein. </w:t>
      </w:r>
      <w:r w:rsidR="00D770E6">
        <w:rPr>
          <w:rFonts w:ascii="Times New Roman" w:hAnsi="Times New Roman" w:cs="Times New Roman"/>
          <w:sz w:val="24"/>
          <w:szCs w:val="24"/>
        </w:rPr>
        <w:t>Therefore,</w:t>
      </w:r>
      <w:r w:rsidR="003A5579">
        <w:rPr>
          <w:rFonts w:ascii="Times New Roman" w:hAnsi="Times New Roman" w:cs="Times New Roman"/>
          <w:sz w:val="24"/>
          <w:szCs w:val="24"/>
        </w:rPr>
        <w:t xml:space="preserve"> th</w:t>
      </w:r>
      <w:r w:rsidR="00677FE1">
        <w:rPr>
          <w:rFonts w:ascii="Times New Roman" w:hAnsi="Times New Roman" w:cs="Times New Roman"/>
          <w:sz w:val="24"/>
          <w:szCs w:val="24"/>
        </w:rPr>
        <w:t>is</w:t>
      </w:r>
      <w:r w:rsidR="003A5579">
        <w:rPr>
          <w:rFonts w:ascii="Times New Roman" w:hAnsi="Times New Roman" w:cs="Times New Roman"/>
          <w:sz w:val="24"/>
          <w:szCs w:val="24"/>
        </w:rPr>
        <w:t xml:space="preserve"> </w:t>
      </w:r>
      <w:proofErr w:type="spellStart"/>
      <w:r w:rsidR="003A5579">
        <w:rPr>
          <w:rFonts w:ascii="Times New Roman" w:hAnsi="Times New Roman" w:cs="Times New Roman"/>
          <w:sz w:val="24"/>
          <w:szCs w:val="24"/>
        </w:rPr>
        <w:t>gmHAKAI</w:t>
      </w:r>
      <w:proofErr w:type="spellEnd"/>
      <w:r w:rsidR="003A5579">
        <w:rPr>
          <w:rFonts w:ascii="Times New Roman" w:hAnsi="Times New Roman" w:cs="Times New Roman"/>
          <w:sz w:val="24"/>
          <w:szCs w:val="24"/>
        </w:rPr>
        <w:t xml:space="preserve"> w</w:t>
      </w:r>
      <w:r w:rsidR="00677FE1">
        <w:rPr>
          <w:rFonts w:ascii="Times New Roman" w:hAnsi="Times New Roman" w:cs="Times New Roman"/>
          <w:sz w:val="24"/>
          <w:szCs w:val="24"/>
        </w:rPr>
        <w:t>as</w:t>
      </w:r>
      <w:r w:rsidR="003A5579">
        <w:rPr>
          <w:rFonts w:ascii="Times New Roman" w:hAnsi="Times New Roman" w:cs="Times New Roman"/>
          <w:sz w:val="24"/>
          <w:szCs w:val="24"/>
        </w:rPr>
        <w:t xml:space="preserve"> excluded from</w:t>
      </w:r>
      <w:r w:rsidR="003254BF">
        <w:rPr>
          <w:rFonts w:ascii="Times New Roman" w:hAnsi="Times New Roman" w:cs="Times New Roman"/>
          <w:sz w:val="24"/>
          <w:szCs w:val="24"/>
        </w:rPr>
        <w:t xml:space="preserve"> downstream analysis. </w:t>
      </w:r>
      <w:commentRangeStart w:id="60"/>
      <w:r>
        <w:rPr>
          <w:rFonts w:ascii="Times New Roman" w:hAnsi="Times New Roman" w:cs="Times New Roman"/>
          <w:sz w:val="24"/>
          <w:szCs w:val="24"/>
        </w:rPr>
        <w:t xml:space="preserve">The eraser family are characterized by the </w:t>
      </w:r>
      <w:r w:rsidRPr="000F18C8">
        <w:rPr>
          <w:rFonts w:ascii="Times New Roman" w:hAnsi="Times New Roman" w:cs="Times New Roman"/>
          <w:sz w:val="24"/>
          <w:szCs w:val="24"/>
        </w:rPr>
        <w:t>2OG-FeII_Oxy superfamily</w:t>
      </w:r>
      <w:r>
        <w:rPr>
          <w:rFonts w:ascii="Times New Roman" w:hAnsi="Times New Roman" w:cs="Times New Roman"/>
          <w:sz w:val="24"/>
          <w:szCs w:val="24"/>
        </w:rPr>
        <w:t xml:space="preserve"> (</w:t>
      </w:r>
      <w:r w:rsidRPr="00634B5C">
        <w:rPr>
          <w:rFonts w:ascii="Times New Roman" w:hAnsi="Times New Roman" w:cs="Times New Roman"/>
          <w:sz w:val="24"/>
          <w:szCs w:val="24"/>
        </w:rPr>
        <w:t>Fe (II) dependent Oxygenase superfamily</w:t>
      </w:r>
      <w:r>
        <w:rPr>
          <w:rFonts w:ascii="Times New Roman" w:hAnsi="Times New Roman" w:cs="Times New Roman"/>
          <w:sz w:val="24"/>
          <w:szCs w:val="24"/>
        </w:rPr>
        <w:t>) and</w:t>
      </w:r>
      <w:r w:rsidR="00D20525">
        <w:rPr>
          <w:rFonts w:ascii="Times New Roman" w:hAnsi="Times New Roman" w:cs="Times New Roman"/>
          <w:sz w:val="24"/>
          <w:szCs w:val="24"/>
        </w:rPr>
        <w:t xml:space="preserve"> </w:t>
      </w:r>
      <w:r w:rsidR="00D20525" w:rsidRPr="000F18C8">
        <w:rPr>
          <w:rFonts w:ascii="Times New Roman" w:hAnsi="Times New Roman" w:cs="Times New Roman"/>
          <w:sz w:val="24"/>
          <w:szCs w:val="24"/>
        </w:rPr>
        <w:t>2OG-FeII_Oxy</w:t>
      </w:r>
      <w:r w:rsidR="003A509E">
        <w:rPr>
          <w:rFonts w:ascii="Times New Roman" w:hAnsi="Times New Roman" w:cs="Times New Roman"/>
          <w:sz w:val="24"/>
          <w:szCs w:val="24"/>
        </w:rPr>
        <w:t>,</w:t>
      </w:r>
      <w:r>
        <w:rPr>
          <w:rFonts w:ascii="Times New Roman" w:hAnsi="Times New Roman" w:cs="Times New Roman"/>
          <w:sz w:val="24"/>
          <w:szCs w:val="24"/>
        </w:rPr>
        <w:t xml:space="preserve"> all the identified putative eraser genes </w:t>
      </w:r>
      <w:r w:rsidR="00E97B84">
        <w:rPr>
          <w:rFonts w:ascii="Times New Roman" w:hAnsi="Times New Roman" w:cs="Times New Roman"/>
          <w:sz w:val="24"/>
          <w:szCs w:val="24"/>
        </w:rPr>
        <w:t>containing these</w:t>
      </w:r>
      <w:r>
        <w:rPr>
          <w:rFonts w:ascii="Times New Roman" w:hAnsi="Times New Roman" w:cs="Times New Roman"/>
          <w:sz w:val="24"/>
          <w:szCs w:val="24"/>
        </w:rPr>
        <w:t xml:space="preserve"> conserved domain</w:t>
      </w:r>
      <w:r w:rsidR="00593791">
        <w:rPr>
          <w:rFonts w:ascii="Times New Roman" w:hAnsi="Times New Roman" w:cs="Times New Roman"/>
          <w:sz w:val="24"/>
          <w:szCs w:val="24"/>
        </w:rPr>
        <w:t>s</w:t>
      </w:r>
      <w:r w:rsidR="001442AE">
        <w:rPr>
          <w:rFonts w:ascii="Times New Roman" w:hAnsi="Times New Roman" w:cs="Times New Roman"/>
          <w:sz w:val="24"/>
          <w:szCs w:val="24"/>
        </w:rPr>
        <w:t xml:space="preserve"> </w:t>
      </w:r>
      <w:r w:rsidR="001442AE" w:rsidRPr="00D60A5F">
        <w:rPr>
          <w:rFonts w:ascii="Times New Roman" w:hAnsi="Times New Roman" w:cs="Times New Roman"/>
          <w:b/>
          <w:bCs/>
          <w:sz w:val="24"/>
          <w:szCs w:val="24"/>
        </w:rPr>
        <w:t>(Figure 2B)</w:t>
      </w:r>
      <w:r>
        <w:rPr>
          <w:rFonts w:ascii="Times New Roman" w:hAnsi="Times New Roman" w:cs="Times New Roman"/>
          <w:sz w:val="24"/>
          <w:szCs w:val="24"/>
        </w:rPr>
        <w:t>.</w:t>
      </w:r>
      <w:commentRangeEnd w:id="60"/>
      <w:r w:rsidR="00481878">
        <w:rPr>
          <w:rStyle w:val="CommentReference"/>
        </w:rPr>
        <w:commentReference w:id="60"/>
      </w:r>
      <w:r>
        <w:rPr>
          <w:rFonts w:ascii="Times New Roman" w:hAnsi="Times New Roman" w:cs="Times New Roman"/>
          <w:sz w:val="24"/>
          <w:szCs w:val="24"/>
        </w:rPr>
        <w:t xml:space="preserve"> </w:t>
      </w:r>
      <w:commentRangeStart w:id="61"/>
      <w:r w:rsidRPr="003227E1">
        <w:rPr>
          <w:rFonts w:ascii="Times New Roman" w:hAnsi="Times New Roman" w:cs="Times New Roman"/>
          <w:sz w:val="24"/>
          <w:szCs w:val="24"/>
        </w:rPr>
        <w:t>YTH (YT-521-B-like domain) was used to identify reader proteins</w:t>
      </w:r>
      <w:r>
        <w:rPr>
          <w:rFonts w:ascii="Times New Roman" w:hAnsi="Times New Roman" w:cs="Times New Roman"/>
          <w:sz w:val="24"/>
          <w:szCs w:val="24"/>
        </w:rPr>
        <w:t>. All the readers possess that domain</w:t>
      </w:r>
      <w:r w:rsidR="001442AE">
        <w:rPr>
          <w:rFonts w:ascii="Times New Roman" w:hAnsi="Times New Roman" w:cs="Times New Roman"/>
          <w:sz w:val="24"/>
          <w:szCs w:val="24"/>
        </w:rPr>
        <w:t xml:space="preserve"> </w:t>
      </w:r>
      <w:r w:rsidR="001442AE" w:rsidRPr="00D60A5F">
        <w:rPr>
          <w:rFonts w:ascii="Times New Roman" w:hAnsi="Times New Roman" w:cs="Times New Roman"/>
          <w:b/>
          <w:bCs/>
          <w:sz w:val="24"/>
          <w:szCs w:val="24"/>
        </w:rPr>
        <w:t>(Figure 2B)</w:t>
      </w:r>
      <w:r>
        <w:rPr>
          <w:rFonts w:ascii="Times New Roman" w:hAnsi="Times New Roman" w:cs="Times New Roman"/>
          <w:sz w:val="24"/>
          <w:szCs w:val="24"/>
        </w:rPr>
        <w:t>.</w:t>
      </w:r>
      <w:commentRangeEnd w:id="61"/>
      <w:r w:rsidR="00481878">
        <w:rPr>
          <w:rStyle w:val="CommentReference"/>
        </w:rPr>
        <w:commentReference w:id="61"/>
      </w:r>
      <w:r w:rsidR="00B470E0">
        <w:rPr>
          <w:rFonts w:ascii="Times New Roman" w:hAnsi="Times New Roman" w:cs="Times New Roman"/>
          <w:sz w:val="24"/>
          <w:szCs w:val="24"/>
        </w:rPr>
        <w:t xml:space="preserve"> </w:t>
      </w:r>
      <w:r>
        <w:rPr>
          <w:rFonts w:ascii="Times New Roman" w:hAnsi="Times New Roman" w:cs="Times New Roman"/>
          <w:sz w:val="24"/>
          <w:szCs w:val="24"/>
        </w:rPr>
        <w:t>In the motif analysis, MTC1 and MTC2 contain only one motif</w:t>
      </w:r>
      <w:r w:rsidR="00D6439F">
        <w:rPr>
          <w:rFonts w:ascii="Times New Roman" w:hAnsi="Times New Roman" w:cs="Times New Roman"/>
          <w:sz w:val="24"/>
          <w:szCs w:val="24"/>
        </w:rPr>
        <w:t xml:space="preserve"> </w:t>
      </w:r>
      <w:r w:rsidR="00D6439F" w:rsidRPr="00C537AD">
        <w:rPr>
          <w:rFonts w:ascii="Times New Roman" w:hAnsi="Times New Roman" w:cs="Times New Roman"/>
          <w:b/>
          <w:bCs/>
          <w:sz w:val="24"/>
          <w:szCs w:val="24"/>
        </w:rPr>
        <w:t>(Figure 2C)</w:t>
      </w:r>
      <w:r>
        <w:rPr>
          <w:rFonts w:ascii="Times New Roman" w:hAnsi="Times New Roman" w:cs="Times New Roman"/>
          <w:sz w:val="24"/>
          <w:szCs w:val="24"/>
        </w:rPr>
        <w:t xml:space="preserve">. Other members of the writer contain 4 to 6 motifs. </w:t>
      </w:r>
      <w:r w:rsidRPr="001D43F2">
        <w:rPr>
          <w:rFonts w:ascii="Times New Roman" w:hAnsi="Times New Roman" w:cs="Times New Roman"/>
          <w:sz w:val="24"/>
          <w:szCs w:val="24"/>
        </w:rPr>
        <w:t>All the eraser families contain 5-</w:t>
      </w:r>
      <w:r w:rsidR="00E63BF6">
        <w:rPr>
          <w:rFonts w:ascii="Times New Roman" w:hAnsi="Times New Roman" w:cs="Times New Roman"/>
          <w:sz w:val="24"/>
          <w:szCs w:val="24"/>
        </w:rPr>
        <w:t>9</w:t>
      </w:r>
      <w:r w:rsidRPr="001D43F2">
        <w:rPr>
          <w:rFonts w:ascii="Times New Roman" w:hAnsi="Times New Roman" w:cs="Times New Roman"/>
          <w:sz w:val="24"/>
          <w:szCs w:val="24"/>
        </w:rPr>
        <w:t xml:space="preserve"> conserved motifs</w:t>
      </w:r>
      <w:r>
        <w:rPr>
          <w:rFonts w:ascii="Times New Roman" w:hAnsi="Times New Roman" w:cs="Times New Roman"/>
          <w:sz w:val="24"/>
          <w:szCs w:val="24"/>
        </w:rPr>
        <w:t xml:space="preserve"> while 2-5 motifs were observed in the reader family.</w:t>
      </w:r>
    </w:p>
    <w:p w14:paraId="10EA0507" w14:textId="77E72E6E" w:rsidR="00CC5A07" w:rsidRPr="000078D1" w:rsidRDefault="00216101" w:rsidP="002F3BF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3.4.</w:t>
      </w:r>
      <w:r w:rsidR="0074562C">
        <w:rPr>
          <w:rFonts w:ascii="Times New Roman" w:hAnsi="Times New Roman" w:cs="Times New Roman"/>
          <w:b/>
          <w:bCs/>
          <w:sz w:val="24"/>
          <w:szCs w:val="24"/>
        </w:rPr>
        <w:t xml:space="preserve"> </w:t>
      </w:r>
      <w:r w:rsidR="0074562C" w:rsidRPr="0074562C">
        <w:rPr>
          <w:rFonts w:ascii="Times New Roman" w:hAnsi="Times New Roman" w:cs="Times New Roman"/>
          <w:b/>
          <w:bCs/>
          <w:sz w:val="24"/>
          <w:szCs w:val="24"/>
        </w:rPr>
        <w:t xml:space="preserve">The phylogenetic classifications of m6A regulatory genes in </w:t>
      </w:r>
      <w:r w:rsidR="005B579F">
        <w:rPr>
          <w:rFonts w:ascii="Times New Roman" w:hAnsi="Times New Roman" w:cs="Times New Roman"/>
          <w:b/>
          <w:bCs/>
          <w:sz w:val="24"/>
          <w:szCs w:val="24"/>
        </w:rPr>
        <w:t>soybean</w:t>
      </w:r>
    </w:p>
    <w:p w14:paraId="6B77DB4E" w14:textId="0F8C30CD" w:rsidR="00CD564E" w:rsidRDefault="000078D1" w:rsidP="002F3B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Demonstrating </w:t>
      </w:r>
      <w:r w:rsidR="00981BD2">
        <w:rPr>
          <w:rFonts w:ascii="Times New Roman" w:hAnsi="Times New Roman" w:cs="Times New Roman"/>
          <w:sz w:val="24"/>
          <w:szCs w:val="24"/>
        </w:rPr>
        <w:t>Phylogenetic relationships</w:t>
      </w:r>
      <w:r w:rsidR="00751870">
        <w:rPr>
          <w:rFonts w:ascii="Times New Roman" w:hAnsi="Times New Roman" w:cs="Times New Roman"/>
          <w:sz w:val="24"/>
          <w:szCs w:val="24"/>
        </w:rPr>
        <w:t xml:space="preserve"> is crucial as it gives insight </w:t>
      </w:r>
      <w:r>
        <w:rPr>
          <w:rFonts w:ascii="Times New Roman" w:hAnsi="Times New Roman" w:cs="Times New Roman"/>
          <w:sz w:val="24"/>
          <w:szCs w:val="24"/>
        </w:rPr>
        <w:t>into</w:t>
      </w:r>
      <w:r w:rsidR="00751870">
        <w:rPr>
          <w:rFonts w:ascii="Times New Roman" w:hAnsi="Times New Roman" w:cs="Times New Roman"/>
          <w:sz w:val="24"/>
          <w:szCs w:val="24"/>
        </w:rPr>
        <w:t xml:space="preserve"> </w:t>
      </w:r>
      <w:r w:rsidR="00751870" w:rsidRPr="002F3BFE">
        <w:rPr>
          <w:rFonts w:ascii="Times New Roman" w:hAnsi="Times New Roman" w:cs="Times New Roman"/>
          <w:sz w:val="24"/>
          <w:szCs w:val="24"/>
        </w:rPr>
        <w:t>deducing the gene origins, examining their molecular adaptation, learning about the evolution of morphological traits, and rebuilding demographic variations in recently differentiated species</w:t>
      </w:r>
      <w:ins w:id="62" w:author="Joy Prokash Debnath" w:date="2024-12-30T11:57:00Z" w16du:dateUtc="2024-12-30T05:57:00Z">
        <w:r w:rsidR="00481878">
          <w:rPr>
            <w:rFonts w:ascii="Times New Roman" w:hAnsi="Times New Roman" w:cs="Times New Roman"/>
            <w:sz w:val="24"/>
            <w:szCs w:val="24"/>
          </w:rPr>
          <w:t xml:space="preserve"> </w:t>
        </w:r>
      </w:ins>
      <w:r w:rsidR="00F3077E">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{"citationItems":[{"id":"ITEM-1","itemData":{"DOI":"10.1038/s41576-020-0233-0","ISSN":"14710064","PMID":"32424311","abstract":"Knowing phylogenetic relationships among species is fundamental for many studies in biology. An accurate phylogenetic tree underpins our understanding of the major transitions in evolution, such as the emergence of new body plans or metabolism, and is key to inferring the origin of new genes, detecting molecular adaptation, understanding morphological character evolution and reconstructing demographic changes in recently diverged species. Although data are ever more plentiful and powerful analysis methods are available, there remain many challenges to reliable tree building. Here, we discuss the major steps of phylogenetic analysis, including identification of orthologous genes or proteins, multiple sequence alignment, and choice of substitution models and inference methodologies. Understanding the different sources of errors and the strategies to mitigate them is essential for assembling an accurate tree of life.","author":[{"dropping-particle":"","family":"Kapli","given":"Paschalia","non-dropping-particle":"","parse-names":false,"suffix":""},{"dropping-particle":"","family":"Yang","given":"Ziheng","non-dropping-particle":"","parse-names":false,"suffix":""},{"dropping-particle":"","family":"Telford","given":"Maximilian J.","non-dropping-particle":"","parse-names":false,"suffix":""}],"container-title":"Nature Reviews Genetics","id":"ITEM-1","issue":"7","issued":{"date-parts":[["2020"]]},"page":"428-444","publisher":"Springer US","title":"Phylogenetic tree building in the genomic age","type":"article-journal","volume":"21"},"uris":["http://www.mendeley.com/documents/?uuid=91c083ab-8d83-4b23-8ca9-aba478d90eaa"]}],"mendeley":{"formattedCitation":"[61]","plainTextFormattedCitation":"[61]","previouslyFormattedCitation":"[61]"},"properties":{"noteIndex":0},"schema":"https://github.com/citation-style-language/schema/raw/master/csl-citation.json"}</w:instrText>
      </w:r>
      <w:r w:rsidR="00F3077E">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[61]</w:t>
      </w:r>
      <w:r w:rsidR="00F3077E">
        <w:rPr>
          <w:rFonts w:ascii="Times New Roman" w:hAnsi="Times New Roman" w:cs="Times New Roman"/>
          <w:sz w:val="24"/>
          <w:szCs w:val="24"/>
        </w:rPr>
        <w:fldChar w:fldCharType="end"/>
      </w:r>
      <w:r w:rsidR="00751870">
        <w:rPr>
          <w:rFonts w:ascii="Times New Roman" w:hAnsi="Times New Roman" w:cs="Times New Roman"/>
          <w:sz w:val="24"/>
          <w:szCs w:val="24"/>
        </w:rPr>
        <w:t>.</w:t>
      </w:r>
      <w:r>
        <w:rPr>
          <w:rFonts w:ascii="Times New Roman" w:hAnsi="Times New Roman" w:cs="Times New Roman"/>
          <w:sz w:val="24"/>
          <w:szCs w:val="24"/>
        </w:rPr>
        <w:t xml:space="preserve"> </w:t>
      </w:r>
      <w:r w:rsidRPr="002F3BFE">
        <w:rPr>
          <w:rFonts w:ascii="Times New Roman" w:hAnsi="Times New Roman" w:cs="Times New Roman"/>
          <w:sz w:val="24"/>
          <w:szCs w:val="24"/>
        </w:rPr>
        <w:t>Phylogenetic trees for m6A writers, erasers, and readers, respectively, were constructed</w:t>
      </w:r>
      <w:r>
        <w:rPr>
          <w:rFonts w:ascii="Times New Roman" w:hAnsi="Times New Roman" w:cs="Times New Roman"/>
          <w:sz w:val="24"/>
          <w:szCs w:val="24"/>
        </w:rPr>
        <w:t xml:space="preserve"> </w:t>
      </w:r>
      <w:r w:rsidRPr="002F3BFE">
        <w:rPr>
          <w:rFonts w:ascii="Times New Roman" w:hAnsi="Times New Roman" w:cs="Times New Roman"/>
          <w:sz w:val="24"/>
          <w:szCs w:val="24"/>
        </w:rPr>
        <w:t>to study the evolutionary relationships of m6A modifiers.</w:t>
      </w:r>
      <w:r>
        <w:rPr>
          <w:rFonts w:ascii="Times New Roman" w:hAnsi="Times New Roman" w:cs="Times New Roman"/>
          <w:sz w:val="24"/>
          <w:szCs w:val="24"/>
        </w:rPr>
        <w:t xml:space="preserve"> </w:t>
      </w:r>
      <w:r w:rsidR="00084FAB" w:rsidRPr="002D351C">
        <w:rPr>
          <w:rFonts w:ascii="Times New Roman" w:hAnsi="Times New Roman" w:cs="Times New Roman"/>
          <w:sz w:val="24"/>
          <w:szCs w:val="24"/>
        </w:rPr>
        <w:t>All</w:t>
      </w:r>
      <w:r w:rsidR="002D351C" w:rsidRPr="002D351C">
        <w:rPr>
          <w:rFonts w:ascii="Times New Roman" w:hAnsi="Times New Roman" w:cs="Times New Roman"/>
          <w:sz w:val="24"/>
          <w:szCs w:val="24"/>
        </w:rPr>
        <w:t xml:space="preserve"> the writer</w:t>
      </w:r>
      <w:r w:rsidR="004A0B9E">
        <w:rPr>
          <w:rFonts w:ascii="Times New Roman" w:hAnsi="Times New Roman" w:cs="Times New Roman"/>
          <w:sz w:val="24"/>
          <w:szCs w:val="24"/>
        </w:rPr>
        <w:t xml:space="preserve"> family</w:t>
      </w:r>
      <w:r w:rsidR="002D351C" w:rsidRPr="002D351C">
        <w:rPr>
          <w:rFonts w:ascii="Times New Roman" w:hAnsi="Times New Roman" w:cs="Times New Roman"/>
          <w:sz w:val="24"/>
          <w:szCs w:val="24"/>
        </w:rPr>
        <w:t xml:space="preserve">, </w:t>
      </w:r>
      <w:r w:rsidR="003518B0">
        <w:rPr>
          <w:rFonts w:ascii="Times New Roman" w:hAnsi="Times New Roman" w:cs="Times New Roman"/>
          <w:sz w:val="24"/>
          <w:szCs w:val="24"/>
        </w:rPr>
        <w:t>MT</w:t>
      </w:r>
      <w:r w:rsidR="005F2BE2">
        <w:rPr>
          <w:rFonts w:ascii="Times New Roman" w:hAnsi="Times New Roman" w:cs="Times New Roman"/>
          <w:sz w:val="24"/>
          <w:szCs w:val="24"/>
        </w:rPr>
        <w:t>, FIP37(</w:t>
      </w:r>
      <w:r w:rsidR="00D36436">
        <w:rPr>
          <w:rFonts w:ascii="Times New Roman" w:hAnsi="Times New Roman" w:cs="Times New Roman"/>
          <w:sz w:val="24"/>
          <w:szCs w:val="24"/>
        </w:rPr>
        <w:t>W</w:t>
      </w:r>
      <w:r w:rsidR="005F2BE2">
        <w:rPr>
          <w:rFonts w:ascii="Times New Roman" w:hAnsi="Times New Roman" w:cs="Times New Roman"/>
          <w:sz w:val="24"/>
          <w:szCs w:val="24"/>
        </w:rPr>
        <w:t>TAP</w:t>
      </w:r>
      <w:r w:rsidR="00D36436">
        <w:rPr>
          <w:rFonts w:ascii="Times New Roman" w:hAnsi="Times New Roman" w:cs="Times New Roman"/>
          <w:sz w:val="24"/>
          <w:szCs w:val="24"/>
        </w:rPr>
        <w:t>)</w:t>
      </w:r>
      <w:r w:rsidR="00B80EC6">
        <w:rPr>
          <w:rFonts w:ascii="Times New Roman" w:hAnsi="Times New Roman" w:cs="Times New Roman"/>
          <w:sz w:val="24"/>
          <w:szCs w:val="24"/>
        </w:rPr>
        <w:t xml:space="preserve"> </w:t>
      </w:r>
      <w:r w:rsidR="00D668C5">
        <w:rPr>
          <w:rFonts w:ascii="Times New Roman" w:hAnsi="Times New Roman" w:cs="Times New Roman"/>
          <w:sz w:val="24"/>
          <w:szCs w:val="24"/>
        </w:rPr>
        <w:t>VIR_N</w:t>
      </w:r>
      <w:r w:rsidR="00DB5B0F">
        <w:rPr>
          <w:rFonts w:ascii="Times New Roman" w:hAnsi="Times New Roman" w:cs="Times New Roman"/>
          <w:sz w:val="24"/>
          <w:szCs w:val="24"/>
        </w:rPr>
        <w:t xml:space="preserve"> and HAKAI formed </w:t>
      </w:r>
      <w:r w:rsidR="008D2107" w:rsidRPr="002D351C">
        <w:rPr>
          <w:rFonts w:ascii="Times New Roman" w:hAnsi="Times New Roman" w:cs="Times New Roman"/>
          <w:sz w:val="24"/>
          <w:szCs w:val="24"/>
        </w:rPr>
        <w:t>4 groups A, B, C, and D</w:t>
      </w:r>
      <w:r w:rsidR="002604FA">
        <w:rPr>
          <w:rFonts w:ascii="Times New Roman" w:hAnsi="Times New Roman" w:cs="Times New Roman"/>
          <w:sz w:val="24"/>
          <w:szCs w:val="24"/>
        </w:rPr>
        <w:t xml:space="preserve"> </w:t>
      </w:r>
      <w:r w:rsidR="002604FA" w:rsidRPr="002604FA">
        <w:rPr>
          <w:rFonts w:ascii="Times New Roman" w:hAnsi="Times New Roman" w:cs="Times New Roman"/>
          <w:b/>
          <w:bCs/>
          <w:sz w:val="24"/>
          <w:szCs w:val="24"/>
        </w:rPr>
        <w:t>(Figure 3A)</w:t>
      </w:r>
      <w:r w:rsidR="008D2107" w:rsidRPr="002D351C">
        <w:rPr>
          <w:rFonts w:ascii="Times New Roman" w:hAnsi="Times New Roman" w:cs="Times New Roman"/>
          <w:sz w:val="24"/>
          <w:szCs w:val="24"/>
        </w:rPr>
        <w:t>.</w:t>
      </w:r>
      <w:r w:rsidR="00DB49EF">
        <w:rPr>
          <w:rFonts w:ascii="Times New Roman" w:hAnsi="Times New Roman" w:cs="Times New Roman"/>
          <w:sz w:val="24"/>
          <w:szCs w:val="24"/>
        </w:rPr>
        <w:t xml:space="preserve"> </w:t>
      </w:r>
      <w:r w:rsidR="001E411D">
        <w:rPr>
          <w:rFonts w:ascii="Times New Roman" w:hAnsi="Times New Roman" w:cs="Times New Roman"/>
          <w:sz w:val="24"/>
          <w:szCs w:val="24"/>
        </w:rPr>
        <w:t>The phylogeny revealed that</w:t>
      </w:r>
      <w:r w:rsidR="00351CAE">
        <w:rPr>
          <w:rFonts w:ascii="Times New Roman" w:hAnsi="Times New Roman" w:cs="Times New Roman"/>
          <w:sz w:val="24"/>
          <w:szCs w:val="24"/>
        </w:rPr>
        <w:t xml:space="preserve"> </w:t>
      </w:r>
      <w:proofErr w:type="spellStart"/>
      <w:r w:rsidR="00005011">
        <w:rPr>
          <w:rFonts w:ascii="Times New Roman" w:hAnsi="Times New Roman" w:cs="Times New Roman"/>
          <w:sz w:val="24"/>
          <w:szCs w:val="24"/>
        </w:rPr>
        <w:t>Gm</w:t>
      </w:r>
      <w:r w:rsidR="00EC5919">
        <w:rPr>
          <w:rFonts w:ascii="Times New Roman" w:hAnsi="Times New Roman" w:cs="Times New Roman"/>
          <w:sz w:val="24"/>
          <w:szCs w:val="24"/>
        </w:rPr>
        <w:t>VIRILIZER</w:t>
      </w:r>
      <w:proofErr w:type="spellEnd"/>
      <w:r w:rsidR="00890B6B">
        <w:rPr>
          <w:rFonts w:ascii="Times New Roman" w:hAnsi="Times New Roman" w:cs="Times New Roman"/>
          <w:sz w:val="24"/>
          <w:szCs w:val="24"/>
        </w:rPr>
        <w:t xml:space="preserve">, </w:t>
      </w:r>
      <w:proofErr w:type="spellStart"/>
      <w:r w:rsidR="00890B6B">
        <w:rPr>
          <w:rFonts w:ascii="Times New Roman" w:hAnsi="Times New Roman" w:cs="Times New Roman"/>
          <w:sz w:val="24"/>
          <w:szCs w:val="24"/>
        </w:rPr>
        <w:t>GmMTA</w:t>
      </w:r>
      <w:proofErr w:type="spellEnd"/>
      <w:r w:rsidR="00EC5919">
        <w:rPr>
          <w:rFonts w:ascii="Times New Roman" w:hAnsi="Times New Roman" w:cs="Times New Roman"/>
          <w:sz w:val="24"/>
          <w:szCs w:val="24"/>
        </w:rPr>
        <w:t>,</w:t>
      </w:r>
      <w:r w:rsidR="00890B6B">
        <w:rPr>
          <w:rFonts w:ascii="Times New Roman" w:hAnsi="Times New Roman" w:cs="Times New Roman"/>
          <w:sz w:val="24"/>
          <w:szCs w:val="24"/>
        </w:rPr>
        <w:t xml:space="preserve"> </w:t>
      </w:r>
      <w:proofErr w:type="spellStart"/>
      <w:r w:rsidR="00890B6B">
        <w:rPr>
          <w:rFonts w:ascii="Times New Roman" w:hAnsi="Times New Roman" w:cs="Times New Roman"/>
          <w:sz w:val="24"/>
          <w:szCs w:val="24"/>
        </w:rPr>
        <w:t>GmMATB</w:t>
      </w:r>
      <w:proofErr w:type="spellEnd"/>
      <w:r w:rsidR="00890B6B">
        <w:rPr>
          <w:rFonts w:ascii="Times New Roman" w:hAnsi="Times New Roman" w:cs="Times New Roman"/>
          <w:sz w:val="24"/>
          <w:szCs w:val="24"/>
        </w:rPr>
        <w:t xml:space="preserve"> </w:t>
      </w:r>
      <w:r w:rsidR="00EC5919">
        <w:rPr>
          <w:rFonts w:ascii="Times New Roman" w:hAnsi="Times New Roman" w:cs="Times New Roman"/>
          <w:sz w:val="24"/>
          <w:szCs w:val="24"/>
        </w:rPr>
        <w:t xml:space="preserve">and </w:t>
      </w:r>
      <w:proofErr w:type="spellStart"/>
      <w:r w:rsidR="00591FC5">
        <w:rPr>
          <w:rFonts w:ascii="Times New Roman" w:hAnsi="Times New Roman" w:cs="Times New Roman"/>
          <w:sz w:val="24"/>
          <w:szCs w:val="24"/>
        </w:rPr>
        <w:t>GmMTC</w:t>
      </w:r>
      <w:proofErr w:type="spellEnd"/>
      <w:r w:rsidR="00591FC5">
        <w:rPr>
          <w:rFonts w:ascii="Times New Roman" w:hAnsi="Times New Roman" w:cs="Times New Roman"/>
          <w:sz w:val="24"/>
          <w:szCs w:val="24"/>
        </w:rPr>
        <w:t xml:space="preserve"> ha</w:t>
      </w:r>
      <w:r w:rsidR="005C36F1">
        <w:rPr>
          <w:rFonts w:ascii="Times New Roman" w:hAnsi="Times New Roman" w:cs="Times New Roman"/>
          <w:sz w:val="24"/>
          <w:szCs w:val="24"/>
        </w:rPr>
        <w:t>ve</w:t>
      </w:r>
      <w:r w:rsidR="00591FC5">
        <w:rPr>
          <w:rFonts w:ascii="Times New Roman" w:hAnsi="Times New Roman" w:cs="Times New Roman"/>
          <w:sz w:val="24"/>
          <w:szCs w:val="24"/>
        </w:rPr>
        <w:t xml:space="preserve"> </w:t>
      </w:r>
      <w:r w:rsidR="001E411D">
        <w:rPr>
          <w:rFonts w:ascii="Times New Roman" w:hAnsi="Times New Roman" w:cs="Times New Roman"/>
          <w:sz w:val="24"/>
          <w:szCs w:val="24"/>
        </w:rPr>
        <w:t xml:space="preserve">3 </w:t>
      </w:r>
      <w:r w:rsidR="009145AB">
        <w:rPr>
          <w:rFonts w:ascii="Times New Roman" w:hAnsi="Times New Roman" w:cs="Times New Roman"/>
          <w:sz w:val="24"/>
          <w:szCs w:val="24"/>
        </w:rPr>
        <w:t xml:space="preserve">common </w:t>
      </w:r>
      <w:r w:rsidR="007F15FF">
        <w:rPr>
          <w:rFonts w:ascii="Times New Roman" w:hAnsi="Times New Roman" w:cs="Times New Roman"/>
          <w:sz w:val="24"/>
          <w:szCs w:val="24"/>
        </w:rPr>
        <w:t xml:space="preserve">closest orthologs of </w:t>
      </w:r>
      <w:r w:rsidR="00AD6D5C" w:rsidRPr="001E3F1E">
        <w:rPr>
          <w:rFonts w:ascii="Times New Roman" w:hAnsi="Times New Roman" w:cs="Times New Roman"/>
          <w:sz w:val="24"/>
          <w:szCs w:val="24"/>
        </w:rPr>
        <w:t>Gossypium barbadense</w:t>
      </w:r>
      <w:r w:rsidR="004358D3">
        <w:rPr>
          <w:rFonts w:ascii="Times New Roman" w:hAnsi="Times New Roman" w:cs="Times New Roman"/>
          <w:sz w:val="24"/>
          <w:szCs w:val="24"/>
        </w:rPr>
        <w:t xml:space="preserve">, </w:t>
      </w:r>
      <w:r w:rsidR="004358D3" w:rsidRPr="001E3F1E">
        <w:rPr>
          <w:rFonts w:ascii="Times New Roman" w:hAnsi="Times New Roman" w:cs="Times New Roman"/>
          <w:sz w:val="24"/>
          <w:szCs w:val="24"/>
        </w:rPr>
        <w:t xml:space="preserve">Linum </w:t>
      </w:r>
      <w:proofErr w:type="spellStart"/>
      <w:r w:rsidR="004358D3" w:rsidRPr="001E3F1E">
        <w:rPr>
          <w:rFonts w:ascii="Times New Roman" w:hAnsi="Times New Roman" w:cs="Times New Roman"/>
          <w:sz w:val="24"/>
          <w:szCs w:val="24"/>
        </w:rPr>
        <w:t>usitatissimum</w:t>
      </w:r>
      <w:proofErr w:type="spellEnd"/>
      <w:r w:rsidR="007F15FF">
        <w:rPr>
          <w:rFonts w:ascii="Times New Roman" w:hAnsi="Times New Roman" w:cs="Times New Roman"/>
          <w:sz w:val="24"/>
          <w:szCs w:val="24"/>
        </w:rPr>
        <w:t xml:space="preserve"> and </w:t>
      </w:r>
      <w:r w:rsidR="00351CAE" w:rsidRPr="001E3F1E">
        <w:rPr>
          <w:rFonts w:ascii="Times New Roman" w:hAnsi="Times New Roman" w:cs="Times New Roman"/>
          <w:sz w:val="24"/>
          <w:szCs w:val="24"/>
        </w:rPr>
        <w:t>Anacardium occidentale</w:t>
      </w:r>
      <w:r w:rsidR="001E411D">
        <w:rPr>
          <w:rFonts w:ascii="Times New Roman" w:hAnsi="Times New Roman" w:cs="Times New Roman"/>
          <w:sz w:val="24"/>
          <w:szCs w:val="24"/>
        </w:rPr>
        <w:t xml:space="preserve">. </w:t>
      </w:r>
      <w:r w:rsidR="009A32C9">
        <w:rPr>
          <w:rFonts w:ascii="Times New Roman" w:hAnsi="Times New Roman" w:cs="Times New Roman"/>
          <w:sz w:val="24"/>
          <w:szCs w:val="24"/>
        </w:rPr>
        <w:t>Another writer family GmFIP37 ha</w:t>
      </w:r>
      <w:r w:rsidR="00591FC5">
        <w:rPr>
          <w:rFonts w:ascii="Times New Roman" w:hAnsi="Times New Roman" w:cs="Times New Roman"/>
          <w:sz w:val="24"/>
          <w:szCs w:val="24"/>
        </w:rPr>
        <w:t>ve</w:t>
      </w:r>
      <w:r w:rsidR="009A32C9">
        <w:rPr>
          <w:rFonts w:ascii="Times New Roman" w:hAnsi="Times New Roman" w:cs="Times New Roman"/>
          <w:sz w:val="24"/>
          <w:szCs w:val="24"/>
        </w:rPr>
        <w:t xml:space="preserve"> </w:t>
      </w:r>
      <w:r w:rsidR="00591FC5">
        <w:rPr>
          <w:rFonts w:ascii="Times New Roman" w:hAnsi="Times New Roman" w:cs="Times New Roman"/>
          <w:sz w:val="24"/>
          <w:szCs w:val="24"/>
        </w:rPr>
        <w:t xml:space="preserve">the </w:t>
      </w:r>
      <w:r w:rsidR="009A32C9">
        <w:rPr>
          <w:rFonts w:ascii="Times New Roman" w:hAnsi="Times New Roman" w:cs="Times New Roman"/>
          <w:sz w:val="24"/>
          <w:szCs w:val="24"/>
        </w:rPr>
        <w:t xml:space="preserve">closest ortholog of </w:t>
      </w:r>
      <w:r w:rsidR="009A32C9" w:rsidRPr="008534C4">
        <w:rPr>
          <w:rFonts w:ascii="Times New Roman" w:hAnsi="Times New Roman" w:cs="Times New Roman"/>
          <w:sz w:val="24"/>
          <w:szCs w:val="24"/>
        </w:rPr>
        <w:t>Coffea arabica</w:t>
      </w:r>
      <w:r w:rsidR="009A32C9">
        <w:rPr>
          <w:rFonts w:ascii="Times New Roman" w:hAnsi="Times New Roman" w:cs="Times New Roman"/>
          <w:sz w:val="24"/>
          <w:szCs w:val="24"/>
        </w:rPr>
        <w:t xml:space="preserve"> and </w:t>
      </w:r>
      <w:r w:rsidR="009A32C9" w:rsidRPr="001E3F1E">
        <w:rPr>
          <w:rFonts w:ascii="Times New Roman" w:hAnsi="Times New Roman" w:cs="Times New Roman"/>
          <w:sz w:val="24"/>
          <w:szCs w:val="24"/>
        </w:rPr>
        <w:t xml:space="preserve">Solanum </w:t>
      </w:r>
      <w:proofErr w:type="spellStart"/>
      <w:r w:rsidR="009A32C9" w:rsidRPr="001E3F1E">
        <w:rPr>
          <w:rFonts w:ascii="Times New Roman" w:hAnsi="Times New Roman" w:cs="Times New Roman"/>
          <w:sz w:val="24"/>
          <w:szCs w:val="24"/>
        </w:rPr>
        <w:t>lycopersicum</w:t>
      </w:r>
      <w:proofErr w:type="spellEnd"/>
      <w:r w:rsidR="00D153C0">
        <w:rPr>
          <w:rFonts w:ascii="Times New Roman" w:hAnsi="Times New Roman" w:cs="Times New Roman"/>
          <w:sz w:val="24"/>
          <w:szCs w:val="24"/>
        </w:rPr>
        <w:t xml:space="preserve"> while </w:t>
      </w:r>
      <w:r w:rsidR="00D153C0" w:rsidRPr="00D153C0">
        <w:rPr>
          <w:rFonts w:ascii="Times New Roman" w:hAnsi="Times New Roman" w:cs="Times New Roman"/>
          <w:sz w:val="24"/>
          <w:szCs w:val="24"/>
        </w:rPr>
        <w:t xml:space="preserve">Linum </w:t>
      </w:r>
      <w:proofErr w:type="spellStart"/>
      <w:r w:rsidR="00D153C0" w:rsidRPr="00D153C0">
        <w:rPr>
          <w:rFonts w:ascii="Times New Roman" w:hAnsi="Times New Roman" w:cs="Times New Roman"/>
          <w:sz w:val="24"/>
          <w:szCs w:val="24"/>
        </w:rPr>
        <w:t>usitatissimum</w:t>
      </w:r>
      <w:proofErr w:type="spellEnd"/>
      <w:r w:rsidR="00C226FA">
        <w:rPr>
          <w:rFonts w:ascii="Times New Roman" w:hAnsi="Times New Roman" w:cs="Times New Roman"/>
          <w:sz w:val="24"/>
          <w:szCs w:val="24"/>
        </w:rPr>
        <w:t xml:space="preserve"> is the distan</w:t>
      </w:r>
      <w:r w:rsidR="00301A37">
        <w:rPr>
          <w:rFonts w:ascii="Times New Roman" w:hAnsi="Times New Roman" w:cs="Times New Roman"/>
          <w:sz w:val="24"/>
          <w:szCs w:val="24"/>
        </w:rPr>
        <w:t>tly related</w:t>
      </w:r>
      <w:r w:rsidR="00C226FA">
        <w:rPr>
          <w:rFonts w:ascii="Times New Roman" w:hAnsi="Times New Roman" w:cs="Times New Roman"/>
          <w:sz w:val="24"/>
          <w:szCs w:val="24"/>
        </w:rPr>
        <w:t xml:space="preserve"> ortholog.</w:t>
      </w:r>
      <w:bookmarkStart w:id="63" w:name="_Hlk185776879"/>
      <w:r w:rsidR="004B2753">
        <w:rPr>
          <w:rFonts w:ascii="Times New Roman" w:hAnsi="Times New Roman" w:cs="Times New Roman"/>
          <w:sz w:val="24"/>
          <w:szCs w:val="24"/>
        </w:rPr>
        <w:t xml:space="preserve"> </w:t>
      </w:r>
      <w:bookmarkEnd w:id="63"/>
      <w:proofErr w:type="spellStart"/>
      <w:r w:rsidR="00646A72" w:rsidRPr="00646A72">
        <w:rPr>
          <w:rFonts w:ascii="Times New Roman" w:hAnsi="Times New Roman" w:cs="Times New Roman"/>
          <w:sz w:val="24"/>
          <w:szCs w:val="24"/>
        </w:rPr>
        <w:t>Zea</w:t>
      </w:r>
      <w:proofErr w:type="spellEnd"/>
      <w:r w:rsidR="00646A72" w:rsidRPr="00646A72">
        <w:rPr>
          <w:rFonts w:ascii="Times New Roman" w:hAnsi="Times New Roman" w:cs="Times New Roman"/>
          <w:sz w:val="24"/>
          <w:szCs w:val="24"/>
        </w:rPr>
        <w:t xml:space="preserve"> mays is the most distantly related ortholog of </w:t>
      </w:r>
      <w:proofErr w:type="spellStart"/>
      <w:r w:rsidR="00646A72" w:rsidRPr="00646A72">
        <w:rPr>
          <w:rFonts w:ascii="Times New Roman" w:hAnsi="Times New Roman" w:cs="Times New Roman"/>
          <w:sz w:val="24"/>
          <w:szCs w:val="24"/>
        </w:rPr>
        <w:t>GmVIRILIZER</w:t>
      </w:r>
      <w:proofErr w:type="spellEnd"/>
      <w:r w:rsidR="00646A72" w:rsidRPr="00646A72">
        <w:rPr>
          <w:rFonts w:ascii="Times New Roman" w:hAnsi="Times New Roman" w:cs="Times New Roman"/>
          <w:sz w:val="24"/>
          <w:szCs w:val="24"/>
        </w:rPr>
        <w:t xml:space="preserve">, </w:t>
      </w:r>
      <w:r w:rsidR="00646A72" w:rsidRPr="00646A72">
        <w:rPr>
          <w:rFonts w:ascii="Times New Roman" w:hAnsi="Times New Roman" w:cs="Times New Roman"/>
          <w:sz w:val="24"/>
          <w:szCs w:val="24"/>
        </w:rPr>
        <w:lastRenderedPageBreak/>
        <w:t xml:space="preserve">demonstrating the plant kingdom's evolutionary divergence. On the other hand, the red algae species Porphyra </w:t>
      </w:r>
      <w:proofErr w:type="spellStart"/>
      <w:r w:rsidR="00646A72" w:rsidRPr="00646A72">
        <w:rPr>
          <w:rFonts w:ascii="Times New Roman" w:hAnsi="Times New Roman" w:cs="Times New Roman"/>
          <w:sz w:val="24"/>
          <w:szCs w:val="24"/>
        </w:rPr>
        <w:t>umbilicalis</w:t>
      </w:r>
      <w:proofErr w:type="spellEnd"/>
      <w:r w:rsidR="00646A72" w:rsidRPr="00646A72">
        <w:rPr>
          <w:rFonts w:ascii="Times New Roman" w:hAnsi="Times New Roman" w:cs="Times New Roman"/>
          <w:sz w:val="24"/>
          <w:szCs w:val="24"/>
        </w:rPr>
        <w:t xml:space="preserve"> has the </w:t>
      </w:r>
      <w:r w:rsidR="007C0A63">
        <w:rPr>
          <w:rFonts w:ascii="Times New Roman" w:hAnsi="Times New Roman" w:cs="Times New Roman"/>
          <w:sz w:val="24"/>
          <w:szCs w:val="24"/>
        </w:rPr>
        <w:t xml:space="preserve">most </w:t>
      </w:r>
      <w:r w:rsidR="00646A72" w:rsidRPr="00646A72">
        <w:rPr>
          <w:rFonts w:ascii="Times New Roman" w:hAnsi="Times New Roman" w:cs="Times New Roman"/>
          <w:sz w:val="24"/>
          <w:szCs w:val="24"/>
        </w:rPr>
        <w:t xml:space="preserve">distant </w:t>
      </w:r>
      <w:r w:rsidR="007C0A63">
        <w:rPr>
          <w:rFonts w:ascii="Times New Roman" w:hAnsi="Times New Roman" w:cs="Times New Roman"/>
          <w:sz w:val="24"/>
          <w:szCs w:val="24"/>
        </w:rPr>
        <w:t>association</w:t>
      </w:r>
      <w:r w:rsidR="00646A72" w:rsidRPr="00646A72">
        <w:rPr>
          <w:rFonts w:ascii="Times New Roman" w:hAnsi="Times New Roman" w:cs="Times New Roman"/>
          <w:sz w:val="24"/>
          <w:szCs w:val="24"/>
        </w:rPr>
        <w:t xml:space="preserve"> </w:t>
      </w:r>
      <w:r w:rsidR="00406870">
        <w:rPr>
          <w:rFonts w:ascii="Times New Roman" w:hAnsi="Times New Roman" w:cs="Times New Roman"/>
          <w:sz w:val="24"/>
          <w:szCs w:val="24"/>
        </w:rPr>
        <w:t>with</w:t>
      </w:r>
      <w:r w:rsidR="00646A72" w:rsidRPr="00646A72">
        <w:rPr>
          <w:rFonts w:ascii="Times New Roman" w:hAnsi="Times New Roman" w:cs="Times New Roman"/>
          <w:sz w:val="24"/>
          <w:szCs w:val="24"/>
        </w:rPr>
        <w:t xml:space="preserve"> the orthologs of </w:t>
      </w:r>
      <w:proofErr w:type="spellStart"/>
      <w:r w:rsidR="00646A72" w:rsidRPr="00646A72">
        <w:rPr>
          <w:rFonts w:ascii="Times New Roman" w:hAnsi="Times New Roman" w:cs="Times New Roman"/>
          <w:sz w:val="24"/>
          <w:szCs w:val="24"/>
        </w:rPr>
        <w:t>GmMTA</w:t>
      </w:r>
      <w:proofErr w:type="spellEnd"/>
      <w:r w:rsidR="00646A72" w:rsidRPr="00646A72">
        <w:rPr>
          <w:rFonts w:ascii="Times New Roman" w:hAnsi="Times New Roman" w:cs="Times New Roman"/>
          <w:sz w:val="24"/>
          <w:szCs w:val="24"/>
        </w:rPr>
        <w:t xml:space="preserve">, suggesting a wider evolutionary range. The orthologs of </w:t>
      </w:r>
      <w:proofErr w:type="spellStart"/>
      <w:r w:rsidR="00646A72" w:rsidRPr="00646A72">
        <w:rPr>
          <w:rFonts w:ascii="Times New Roman" w:hAnsi="Times New Roman" w:cs="Times New Roman"/>
          <w:sz w:val="24"/>
          <w:szCs w:val="24"/>
        </w:rPr>
        <w:t>GmMTB</w:t>
      </w:r>
      <w:proofErr w:type="spellEnd"/>
      <w:r w:rsidR="00646A72" w:rsidRPr="00646A72">
        <w:rPr>
          <w:rFonts w:ascii="Times New Roman" w:hAnsi="Times New Roman" w:cs="Times New Roman"/>
          <w:sz w:val="24"/>
          <w:szCs w:val="24"/>
        </w:rPr>
        <w:t xml:space="preserve"> and </w:t>
      </w:r>
      <w:proofErr w:type="spellStart"/>
      <w:r w:rsidR="00646A72" w:rsidRPr="00646A72">
        <w:rPr>
          <w:rFonts w:ascii="Times New Roman" w:hAnsi="Times New Roman" w:cs="Times New Roman"/>
          <w:sz w:val="24"/>
          <w:szCs w:val="24"/>
        </w:rPr>
        <w:t>GmMTC</w:t>
      </w:r>
      <w:proofErr w:type="spellEnd"/>
      <w:r w:rsidR="00646A72" w:rsidRPr="00646A72">
        <w:rPr>
          <w:rFonts w:ascii="Times New Roman" w:hAnsi="Times New Roman" w:cs="Times New Roman"/>
          <w:sz w:val="24"/>
          <w:szCs w:val="24"/>
        </w:rPr>
        <w:t xml:space="preserve"> are most distantly linked to Coffea arabica, highlighting </w:t>
      </w:r>
      <w:r w:rsidR="00406870">
        <w:rPr>
          <w:rFonts w:ascii="Times New Roman" w:hAnsi="Times New Roman" w:cs="Times New Roman"/>
          <w:sz w:val="24"/>
          <w:szCs w:val="24"/>
        </w:rPr>
        <w:t xml:space="preserve">the </w:t>
      </w:r>
      <w:r w:rsidR="00646A72" w:rsidRPr="00646A72">
        <w:rPr>
          <w:rFonts w:ascii="Times New Roman" w:hAnsi="Times New Roman" w:cs="Times New Roman"/>
          <w:sz w:val="24"/>
          <w:szCs w:val="24"/>
        </w:rPr>
        <w:t>evolutionary connection among floral flowers.</w:t>
      </w:r>
      <w:r w:rsidR="002A1187">
        <w:rPr>
          <w:rFonts w:ascii="Times New Roman" w:hAnsi="Times New Roman" w:cs="Times New Roman"/>
          <w:sz w:val="24"/>
          <w:szCs w:val="24"/>
        </w:rPr>
        <w:t xml:space="preserve"> </w:t>
      </w:r>
      <w:r w:rsidR="00AC3497" w:rsidRPr="00AC3497">
        <w:rPr>
          <w:rFonts w:ascii="Times New Roman" w:hAnsi="Times New Roman" w:cs="Times New Roman"/>
          <w:sz w:val="24"/>
          <w:szCs w:val="24"/>
        </w:rPr>
        <w:t xml:space="preserve">YTH domain-containing eraser protein orthologs </w:t>
      </w:r>
      <w:r w:rsidR="00C217B5">
        <w:rPr>
          <w:rFonts w:ascii="Times New Roman" w:hAnsi="Times New Roman" w:cs="Times New Roman"/>
          <w:sz w:val="24"/>
          <w:szCs w:val="24"/>
        </w:rPr>
        <w:t xml:space="preserve">also </w:t>
      </w:r>
      <w:r w:rsidR="00AC3497" w:rsidRPr="00AC3497">
        <w:rPr>
          <w:rFonts w:ascii="Times New Roman" w:hAnsi="Times New Roman" w:cs="Times New Roman"/>
          <w:sz w:val="24"/>
          <w:szCs w:val="24"/>
        </w:rPr>
        <w:t xml:space="preserve">form </w:t>
      </w:r>
      <w:r w:rsidR="00C217B5">
        <w:rPr>
          <w:rFonts w:ascii="Times New Roman" w:hAnsi="Times New Roman" w:cs="Times New Roman"/>
          <w:sz w:val="24"/>
          <w:szCs w:val="24"/>
        </w:rPr>
        <w:t>4</w:t>
      </w:r>
      <w:r w:rsidR="00AC3497" w:rsidRPr="00AC3497">
        <w:rPr>
          <w:rFonts w:ascii="Times New Roman" w:hAnsi="Times New Roman" w:cs="Times New Roman"/>
          <w:sz w:val="24"/>
          <w:szCs w:val="24"/>
        </w:rPr>
        <w:t xml:space="preserve"> different groups A</w:t>
      </w:r>
      <w:r w:rsidR="00C217B5">
        <w:rPr>
          <w:rFonts w:ascii="Times New Roman" w:hAnsi="Times New Roman" w:cs="Times New Roman"/>
          <w:sz w:val="24"/>
          <w:szCs w:val="24"/>
        </w:rPr>
        <w:t>,</w:t>
      </w:r>
      <w:r w:rsidR="00AC3497" w:rsidRPr="00AC3497">
        <w:rPr>
          <w:rFonts w:ascii="Times New Roman" w:hAnsi="Times New Roman" w:cs="Times New Roman"/>
          <w:sz w:val="24"/>
          <w:szCs w:val="24"/>
        </w:rPr>
        <w:t xml:space="preserve"> B,</w:t>
      </w:r>
      <w:r w:rsidR="00150404">
        <w:rPr>
          <w:rFonts w:ascii="Times New Roman" w:hAnsi="Times New Roman" w:cs="Times New Roman"/>
          <w:sz w:val="24"/>
          <w:szCs w:val="24"/>
        </w:rPr>
        <w:t xml:space="preserve"> </w:t>
      </w:r>
      <w:r w:rsidR="00122F5A">
        <w:rPr>
          <w:rFonts w:ascii="Times New Roman" w:hAnsi="Times New Roman" w:cs="Times New Roman"/>
          <w:sz w:val="24"/>
          <w:szCs w:val="24"/>
        </w:rPr>
        <w:t>C</w:t>
      </w:r>
      <w:r w:rsidR="00C217B5">
        <w:rPr>
          <w:rFonts w:ascii="Times New Roman" w:hAnsi="Times New Roman" w:cs="Times New Roman"/>
          <w:sz w:val="24"/>
          <w:szCs w:val="24"/>
        </w:rPr>
        <w:t xml:space="preserve"> and </w:t>
      </w:r>
      <w:r w:rsidR="00122F5A">
        <w:rPr>
          <w:rFonts w:ascii="Times New Roman" w:hAnsi="Times New Roman" w:cs="Times New Roman"/>
          <w:sz w:val="24"/>
          <w:szCs w:val="24"/>
        </w:rPr>
        <w:t xml:space="preserve">D </w:t>
      </w:r>
      <w:r w:rsidR="00122F5A" w:rsidRPr="00150404">
        <w:rPr>
          <w:rFonts w:ascii="Times New Roman" w:hAnsi="Times New Roman" w:cs="Times New Roman"/>
          <w:b/>
          <w:bCs/>
          <w:sz w:val="24"/>
          <w:szCs w:val="24"/>
        </w:rPr>
        <w:t>(Figure 3B)</w:t>
      </w:r>
      <w:r w:rsidR="00122F5A">
        <w:rPr>
          <w:rFonts w:ascii="Times New Roman" w:hAnsi="Times New Roman" w:cs="Times New Roman"/>
          <w:sz w:val="24"/>
          <w:szCs w:val="24"/>
        </w:rPr>
        <w:t>.</w:t>
      </w:r>
      <w:r w:rsidR="002A1187">
        <w:rPr>
          <w:rFonts w:ascii="Times New Roman" w:hAnsi="Times New Roman" w:cs="Times New Roman"/>
          <w:sz w:val="24"/>
          <w:szCs w:val="24"/>
        </w:rPr>
        <w:t xml:space="preserve"> </w:t>
      </w:r>
      <w:r w:rsidR="007841E2" w:rsidRPr="007841E2">
        <w:rPr>
          <w:rFonts w:ascii="Times New Roman" w:hAnsi="Times New Roman" w:cs="Times New Roman"/>
          <w:sz w:val="24"/>
          <w:szCs w:val="24"/>
        </w:rPr>
        <w:t xml:space="preserve">The various species' readers are categorized according to their </w:t>
      </w:r>
      <w:r w:rsidR="00351187">
        <w:rPr>
          <w:rFonts w:ascii="Times New Roman" w:hAnsi="Times New Roman" w:cs="Times New Roman"/>
          <w:sz w:val="24"/>
          <w:szCs w:val="24"/>
        </w:rPr>
        <w:t>class</w:t>
      </w:r>
      <w:r w:rsidR="00351187" w:rsidRPr="00351187">
        <w:rPr>
          <w:rFonts w:ascii="Times New Roman" w:hAnsi="Times New Roman" w:cs="Times New Roman"/>
          <w:b/>
          <w:bCs/>
          <w:sz w:val="24"/>
          <w:szCs w:val="24"/>
        </w:rPr>
        <w:t xml:space="preserve"> (</w:t>
      </w:r>
      <w:r w:rsidR="002A1187">
        <w:rPr>
          <w:rFonts w:ascii="Times New Roman" w:hAnsi="Times New Roman" w:cs="Times New Roman"/>
          <w:b/>
          <w:bCs/>
          <w:sz w:val="24"/>
          <w:szCs w:val="24"/>
        </w:rPr>
        <w:t>F</w:t>
      </w:r>
      <w:r w:rsidR="00351187" w:rsidRPr="00351187">
        <w:rPr>
          <w:rFonts w:ascii="Times New Roman" w:hAnsi="Times New Roman" w:cs="Times New Roman"/>
          <w:b/>
          <w:bCs/>
          <w:sz w:val="24"/>
          <w:szCs w:val="24"/>
        </w:rPr>
        <w:t>igure 3C)</w:t>
      </w:r>
      <w:r w:rsidR="007841E2" w:rsidRPr="00351187">
        <w:rPr>
          <w:rFonts w:ascii="Times New Roman" w:hAnsi="Times New Roman" w:cs="Times New Roman"/>
          <w:b/>
          <w:bCs/>
          <w:sz w:val="24"/>
          <w:szCs w:val="24"/>
        </w:rPr>
        <w:t xml:space="preserve">. </w:t>
      </w:r>
      <w:r w:rsidR="007841E2" w:rsidRPr="007841E2">
        <w:rPr>
          <w:rFonts w:ascii="Times New Roman" w:hAnsi="Times New Roman" w:cs="Times New Roman"/>
          <w:sz w:val="24"/>
          <w:szCs w:val="24"/>
        </w:rPr>
        <w:t xml:space="preserve">Most of these readers' orthologs of Oryza sativa are </w:t>
      </w:r>
      <w:proofErr w:type="gramStart"/>
      <w:r w:rsidR="007841E2" w:rsidRPr="007841E2">
        <w:rPr>
          <w:rFonts w:ascii="Times New Roman" w:hAnsi="Times New Roman" w:cs="Times New Roman"/>
          <w:sz w:val="24"/>
          <w:szCs w:val="24"/>
        </w:rPr>
        <w:t>out-grouped</w:t>
      </w:r>
      <w:proofErr w:type="gramEnd"/>
      <w:r w:rsidR="007841E2" w:rsidRPr="007841E2">
        <w:rPr>
          <w:rFonts w:ascii="Times New Roman" w:hAnsi="Times New Roman" w:cs="Times New Roman"/>
          <w:sz w:val="24"/>
          <w:szCs w:val="24"/>
        </w:rPr>
        <w:t xml:space="preserve"> from their respective </w:t>
      </w:r>
      <w:commentRangeStart w:id="64"/>
      <w:r w:rsidR="007841E2" w:rsidRPr="007841E2">
        <w:rPr>
          <w:rFonts w:ascii="Times New Roman" w:hAnsi="Times New Roman" w:cs="Times New Roman"/>
          <w:sz w:val="24"/>
          <w:szCs w:val="24"/>
        </w:rPr>
        <w:t>clads</w:t>
      </w:r>
      <w:commentRangeEnd w:id="64"/>
      <w:r w:rsidR="000824F4">
        <w:rPr>
          <w:rStyle w:val="CommentReference"/>
        </w:rPr>
        <w:commentReference w:id="64"/>
      </w:r>
      <w:r w:rsidR="007841E2" w:rsidRPr="007841E2">
        <w:rPr>
          <w:rFonts w:ascii="Times New Roman" w:hAnsi="Times New Roman" w:cs="Times New Roman"/>
          <w:sz w:val="24"/>
          <w:szCs w:val="24"/>
        </w:rPr>
        <w:t xml:space="preserve">. While monocot-monocot and dicot-dicot couples are found in certain sister taxa, monocot-dicot pairs are found in others. </w:t>
      </w:r>
      <w:commentRangeStart w:id="65"/>
      <w:r w:rsidR="007841E2" w:rsidRPr="007841E2">
        <w:rPr>
          <w:rFonts w:ascii="Times New Roman" w:hAnsi="Times New Roman" w:cs="Times New Roman"/>
          <w:sz w:val="24"/>
          <w:szCs w:val="24"/>
        </w:rPr>
        <w:t xml:space="preserve">The closely related species Acorus americanus and Aquilegia </w:t>
      </w:r>
      <w:proofErr w:type="spellStart"/>
      <w:r w:rsidR="007841E2" w:rsidRPr="007841E2">
        <w:rPr>
          <w:rFonts w:ascii="Times New Roman" w:hAnsi="Times New Roman" w:cs="Times New Roman"/>
          <w:sz w:val="24"/>
          <w:szCs w:val="24"/>
        </w:rPr>
        <w:t>coerulea</w:t>
      </w:r>
      <w:proofErr w:type="spellEnd"/>
      <w:r w:rsidR="007841E2" w:rsidRPr="007841E2">
        <w:rPr>
          <w:rFonts w:ascii="Times New Roman" w:hAnsi="Times New Roman" w:cs="Times New Roman"/>
          <w:sz w:val="24"/>
          <w:szCs w:val="24"/>
        </w:rPr>
        <w:t xml:space="preserve">, for example, show strong evidence for their nodes and a recent shared ancestor. </w:t>
      </w:r>
      <w:commentRangeEnd w:id="65"/>
      <w:r w:rsidR="000824F4">
        <w:rPr>
          <w:rStyle w:val="CommentReference"/>
        </w:rPr>
        <w:commentReference w:id="65"/>
      </w:r>
      <w:r w:rsidR="007841E2" w:rsidRPr="007841E2">
        <w:rPr>
          <w:rFonts w:ascii="Times New Roman" w:hAnsi="Times New Roman" w:cs="Times New Roman"/>
          <w:sz w:val="24"/>
          <w:szCs w:val="24"/>
        </w:rPr>
        <w:t xml:space="preserve">The implication here is that monocots and dicots may have split out from a common ancestor. These three evolutionary trees demonstrate how m6A dynamics are conserved across a variety of kingdoms. </w:t>
      </w:r>
      <w:commentRangeStart w:id="66"/>
      <w:r w:rsidR="007841E2" w:rsidRPr="007841E2">
        <w:rPr>
          <w:rFonts w:ascii="Times New Roman" w:hAnsi="Times New Roman" w:cs="Times New Roman"/>
          <w:sz w:val="24"/>
          <w:szCs w:val="24"/>
        </w:rPr>
        <w:t>The presence and functional relevance of the m6A alteration in different species within these categories is demonstrated by this</w:t>
      </w:r>
      <w:r w:rsidR="00733B25">
        <w:rPr>
          <w:rFonts w:ascii="Times New Roman" w:hAnsi="Times New Roman" w:cs="Times New Roman"/>
          <w:sz w:val="24"/>
          <w:szCs w:val="24"/>
        </w:rPr>
        <w:t xml:space="preserve"> phylogeny</w:t>
      </w:r>
      <w:r w:rsidR="007841E2" w:rsidRPr="007841E2">
        <w:rPr>
          <w:rFonts w:ascii="Times New Roman" w:hAnsi="Times New Roman" w:cs="Times New Roman"/>
          <w:sz w:val="24"/>
          <w:szCs w:val="24"/>
        </w:rPr>
        <w:t>.</w:t>
      </w:r>
      <w:commentRangeEnd w:id="66"/>
      <w:r w:rsidR="000824F4">
        <w:rPr>
          <w:rStyle w:val="CommentReference"/>
        </w:rPr>
        <w:commentReference w:id="66"/>
      </w:r>
    </w:p>
    <w:p w14:paraId="0522DEF3" w14:textId="627A841B" w:rsidR="00F41CB9" w:rsidRDefault="00BE3A3A" w:rsidP="00BE3A3A">
      <w:pPr>
        <w:spacing w:line="360" w:lineRule="auto"/>
        <w:jc w:val="both"/>
        <w:rPr>
          <w:rFonts w:ascii="Times New Roman" w:hAnsi="Times New Roman" w:cs="Times New Roman"/>
          <w:b/>
          <w:bCs/>
          <w:sz w:val="24"/>
          <w:szCs w:val="24"/>
        </w:rPr>
      </w:pPr>
      <w:r w:rsidRPr="00BE3A3A">
        <w:rPr>
          <w:rFonts w:ascii="Times New Roman" w:hAnsi="Times New Roman" w:cs="Times New Roman"/>
          <w:b/>
          <w:bCs/>
          <w:sz w:val="24"/>
          <w:szCs w:val="24"/>
        </w:rPr>
        <w:t>3.</w:t>
      </w:r>
      <w:r>
        <w:rPr>
          <w:rFonts w:ascii="Times New Roman" w:hAnsi="Times New Roman" w:cs="Times New Roman"/>
          <w:b/>
          <w:bCs/>
          <w:sz w:val="24"/>
          <w:szCs w:val="24"/>
        </w:rPr>
        <w:t>5</w:t>
      </w:r>
      <w:r w:rsidRPr="00BE3A3A">
        <w:rPr>
          <w:rFonts w:ascii="Times New Roman" w:hAnsi="Times New Roman" w:cs="Times New Roman"/>
          <w:b/>
          <w:bCs/>
          <w:sz w:val="24"/>
          <w:szCs w:val="24"/>
        </w:rPr>
        <w:t xml:space="preserve">. </w:t>
      </w:r>
      <w:r w:rsidR="00F41CB9" w:rsidRPr="00F41CB9">
        <w:rPr>
          <w:rFonts w:ascii="Times New Roman" w:hAnsi="Times New Roman" w:cs="Times New Roman"/>
          <w:b/>
          <w:bCs/>
          <w:sz w:val="24"/>
          <w:szCs w:val="24"/>
        </w:rPr>
        <w:t>Identification of cis-regulatory elements in the putative promoter region</w:t>
      </w:r>
    </w:p>
    <w:p w14:paraId="22C6703E" w14:textId="617814B2" w:rsidR="00CD564E" w:rsidRPr="00F41CB9" w:rsidRDefault="00BE3A3A" w:rsidP="00BE3A3A">
      <w:pPr>
        <w:spacing w:line="360" w:lineRule="auto"/>
        <w:jc w:val="both"/>
        <w:rPr>
          <w:rFonts w:ascii="Times New Roman" w:hAnsi="Times New Roman" w:cs="Times New Roman"/>
          <w:b/>
          <w:bCs/>
          <w:sz w:val="24"/>
          <w:szCs w:val="24"/>
        </w:rPr>
      </w:pPr>
      <w:r w:rsidRPr="00BE3A3A">
        <w:rPr>
          <w:rFonts w:ascii="Times New Roman" w:hAnsi="Times New Roman" w:cs="Times New Roman"/>
          <w:sz w:val="24"/>
          <w:szCs w:val="24"/>
        </w:rPr>
        <w:t xml:space="preserve">The spatiotemporal specific expression of protein-coding genes can be uncovered by analyzing the </w:t>
      </w:r>
      <w:commentRangeStart w:id="67"/>
      <w:r w:rsidRPr="00BE3A3A">
        <w:rPr>
          <w:rFonts w:ascii="Times New Roman" w:hAnsi="Times New Roman" w:cs="Times New Roman"/>
          <w:sz w:val="24"/>
          <w:szCs w:val="24"/>
        </w:rPr>
        <w:t xml:space="preserve">cis-acting elements (CREs) </w:t>
      </w:r>
      <w:commentRangeEnd w:id="67"/>
      <w:r w:rsidR="000824F4">
        <w:rPr>
          <w:rStyle w:val="CommentReference"/>
        </w:rPr>
        <w:commentReference w:id="67"/>
      </w:r>
      <w:r w:rsidRPr="00BE3A3A">
        <w:rPr>
          <w:rFonts w:ascii="Times New Roman" w:hAnsi="Times New Roman" w:cs="Times New Roman"/>
          <w:sz w:val="24"/>
          <w:szCs w:val="24"/>
        </w:rPr>
        <w:t xml:space="preserve">in the promoter region. Using the </w:t>
      </w:r>
      <w:proofErr w:type="spellStart"/>
      <w:r w:rsidRPr="00BE3A3A">
        <w:rPr>
          <w:rFonts w:ascii="Times New Roman" w:hAnsi="Times New Roman" w:cs="Times New Roman"/>
          <w:sz w:val="24"/>
          <w:szCs w:val="24"/>
        </w:rPr>
        <w:t>PlantCare</w:t>
      </w:r>
      <w:proofErr w:type="spellEnd"/>
      <w:r w:rsidRPr="00BE3A3A">
        <w:rPr>
          <w:rFonts w:ascii="Times New Roman" w:hAnsi="Times New Roman" w:cs="Times New Roman"/>
          <w:sz w:val="24"/>
          <w:szCs w:val="24"/>
        </w:rPr>
        <w:t xml:space="preserve"> database</w:t>
      </w:r>
      <w:r w:rsidR="00CC77A6">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{"citationItems":[{"id":"ITEM-1","itemData":{"DOI":"10.1093/nar/30.1.325","ISSN":"03051048","PMID":"11752327","abstract":"PlantCARE is a database of plant cis-acting regulatory elements, enhancers and repressors. Regulatory elements are represented by positional matrices, consensus sequences and individual sites on particular promoter sequences. Links to the EMBL, TRANSFAC and MEDLINE databases are provided when available. Data about the transcription sites are extracted mainly from the literature, supplemented with an increasing number of in silico predicted data. Apart from a general description for specific transcription factor sites, levels of confidence for the experimental evidence, functional information and the position on the promoter are given as well. New features have been implemented to search for plant cis-acting regulatory elements in a query sequence. Furthermore, links are now provided to a new clustering and motif search method to investigate clusters of co-expressed genes. New regulatory elements can be sent automatically and will be added to the database after curation. The PlantCARE relational database is available via the World Wide Web at http://sphinx.rug.ac.be:8080/PlantCARE/.","author":[{"dropping-particle":"","family":"Lescot","given":"Magali","non-dropping-particle":"","parse-names":false,"suffix":""},{"dropping-particle":"","family":"Déhais","given":"Patrice","non-dropping-particle":"","parse-names":false,"suffix":""},{"dropping-particle":"","family":"Thijs","given":"Gert","non-dropping-particle":"","parse-names":false,"suffix":""},{"dropping-particle":"","family":"Marchal","given":"Kathleen","non-dropping-particle":"","parse-names":false,"suffix":""},{"dropping-particle":"","family":"Moreau","given":"Yves","non-dropping-particle":"","parse-names":false,"suffix":""},{"dropping-particle":"","family":"Peer","given":"Yves","non-dropping-particle":"Van De","parse-names":false,"suffix":""},{"dropping-particle":"","family":"Rouzé","given":"Pierre","non-dropping-particle":"","parse-names":false,"suffix":""},{"dropping-particle":"","family":"Rombauts","given":"Stephane","non-dropping-particle":"","parse-names":false,"suffix":""}],"container-title":"Nucleic Acids Research","id":"ITEM-1","issue":"1","issued":{"date-parts":[["2002"]]},"page":"325-327","title":"PlantCARE, a database of plant cis-acting regulatory elements and a portal to tools for in silico analysis of promoter sequences","type":"article-journal","volume":"30"},"uris":["http://www.mendeley.com/documents/?uuid=92cb95d6-d189-4490-98d8-715291d5724e"]}],"mendeley":{"formattedCitation":"[49]","plainTextFormattedCitation":"[49]","previouslyFormattedCitation":"[49]"},"properties":{"noteIndex":0},"schema":"https://github.com/citation-style-language/schema/raw/master/csl-citation.json"}</w:instrText>
      </w:r>
      <w:r w:rsidR="00CC77A6">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[49]</w:t>
      </w:r>
      <w:r w:rsidR="00CC77A6">
        <w:rPr>
          <w:rFonts w:ascii="Times New Roman" w:hAnsi="Times New Roman" w:cs="Times New Roman"/>
          <w:sz w:val="24"/>
          <w:szCs w:val="24"/>
        </w:rPr>
        <w:fldChar w:fldCharType="end"/>
      </w:r>
      <w:r w:rsidRPr="00BE3A3A">
        <w:rPr>
          <w:rFonts w:ascii="Times New Roman" w:hAnsi="Times New Roman" w:cs="Times New Roman"/>
          <w:sz w:val="24"/>
          <w:szCs w:val="24"/>
        </w:rPr>
        <w:t>, CREs in the promoter regions (1000 bp upstream of the transcription start site) of m6A regulatory genes were predicted to better understand the transcriptional regulation and potential biological functions of soybean m6A regulatory genes</w:t>
      </w:r>
      <w:r w:rsidR="00EC5A27">
        <w:rPr>
          <w:rFonts w:ascii="Times New Roman" w:hAnsi="Times New Roman" w:cs="Times New Roman"/>
          <w:sz w:val="24"/>
          <w:szCs w:val="24"/>
        </w:rPr>
        <w:t xml:space="preserve"> </w:t>
      </w:r>
      <w:r w:rsidR="00EC5A27" w:rsidRPr="00EC5A27">
        <w:rPr>
          <w:rFonts w:ascii="Times New Roman" w:hAnsi="Times New Roman" w:cs="Times New Roman"/>
          <w:b/>
          <w:bCs/>
          <w:sz w:val="24"/>
          <w:szCs w:val="24"/>
        </w:rPr>
        <w:t>(Figure 4)</w:t>
      </w:r>
      <w:r w:rsidRPr="00BE3A3A">
        <w:rPr>
          <w:rFonts w:ascii="Times New Roman" w:hAnsi="Times New Roman" w:cs="Times New Roman"/>
          <w:sz w:val="24"/>
          <w:szCs w:val="24"/>
        </w:rPr>
        <w:t xml:space="preserve">. </w:t>
      </w:r>
      <w:r w:rsidR="000D54E9">
        <w:rPr>
          <w:rFonts w:ascii="Times New Roman" w:hAnsi="Times New Roman" w:cs="Times New Roman"/>
          <w:sz w:val="24"/>
          <w:szCs w:val="24"/>
        </w:rPr>
        <w:t>T</w:t>
      </w:r>
      <w:r w:rsidRPr="00BE3A3A">
        <w:rPr>
          <w:rFonts w:ascii="Times New Roman" w:hAnsi="Times New Roman" w:cs="Times New Roman"/>
          <w:sz w:val="24"/>
          <w:szCs w:val="24"/>
        </w:rPr>
        <w:t xml:space="preserve">hese CRE elements were divided into four groups including light-responsive, phytohormone-responsive, stress-responsive, and development-related. Light-responsive elements were predominant in all the m6A regulatory genes, suggesting that these gene sets may be regulated by light </w:t>
      </w:r>
      <w:commentRangeStart w:id="68"/>
      <w:proofErr w:type="spellStart"/>
      <w:r w:rsidRPr="00BE3A3A">
        <w:rPr>
          <w:rFonts w:ascii="Times New Roman" w:hAnsi="Times New Roman" w:cs="Times New Roman"/>
          <w:sz w:val="24"/>
          <w:szCs w:val="24"/>
        </w:rPr>
        <w:t>signalling</w:t>
      </w:r>
      <w:proofErr w:type="spellEnd"/>
      <w:r w:rsidRPr="00BE3A3A">
        <w:rPr>
          <w:rFonts w:ascii="Times New Roman" w:hAnsi="Times New Roman" w:cs="Times New Roman"/>
          <w:sz w:val="24"/>
          <w:szCs w:val="24"/>
        </w:rPr>
        <w:t xml:space="preserve">. </w:t>
      </w:r>
      <w:commentRangeEnd w:id="68"/>
      <w:r w:rsidR="000824F4">
        <w:rPr>
          <w:rStyle w:val="CommentReference"/>
        </w:rPr>
        <w:commentReference w:id="68"/>
      </w:r>
      <w:r w:rsidRPr="00BE3A3A">
        <w:rPr>
          <w:rFonts w:ascii="Times New Roman" w:hAnsi="Times New Roman" w:cs="Times New Roman"/>
          <w:sz w:val="24"/>
          <w:szCs w:val="24"/>
        </w:rPr>
        <w:t xml:space="preserve">ABRE and TGA are predominant in phytohormone elements. </w:t>
      </w:r>
      <w:commentRangeStart w:id="69"/>
      <w:r w:rsidRPr="00BE3A3A">
        <w:rPr>
          <w:rFonts w:ascii="Times New Roman" w:hAnsi="Times New Roman" w:cs="Times New Roman"/>
          <w:sz w:val="24"/>
          <w:szCs w:val="24"/>
        </w:rPr>
        <w:t>These substantial number of phytohormone-responsive elements indicated the possible activation or inhibition of the expression level of the m6A regulatory gene by the hormone signals.</w:t>
      </w:r>
      <w:commentRangeEnd w:id="69"/>
      <w:r w:rsidR="000824F4">
        <w:rPr>
          <w:rStyle w:val="CommentReference"/>
        </w:rPr>
        <w:commentReference w:id="69"/>
      </w:r>
      <w:r w:rsidRPr="00BE3A3A">
        <w:rPr>
          <w:rFonts w:ascii="Times New Roman" w:hAnsi="Times New Roman" w:cs="Times New Roman"/>
          <w:sz w:val="24"/>
          <w:szCs w:val="24"/>
        </w:rPr>
        <w:t xml:space="preserve"> In terms of development, CAT-box, GCN4-motif, ARE and O2-site were enriched in the promoter regions</w:t>
      </w:r>
      <w:r w:rsidR="000D54E9">
        <w:rPr>
          <w:rFonts w:ascii="Times New Roman" w:hAnsi="Times New Roman" w:cs="Times New Roman"/>
          <w:sz w:val="24"/>
          <w:szCs w:val="24"/>
        </w:rPr>
        <w:t xml:space="preserve">. </w:t>
      </w:r>
      <w:r w:rsidRPr="00BE3A3A">
        <w:rPr>
          <w:rFonts w:ascii="Times New Roman" w:hAnsi="Times New Roman" w:cs="Times New Roman"/>
          <w:sz w:val="24"/>
          <w:szCs w:val="24"/>
        </w:rPr>
        <w:t xml:space="preserve">These CREs were respectively associated with meristem expression, endosperm expression, anaerobic induction, and metabolism regulation. </w:t>
      </w:r>
      <w:bookmarkStart w:id="70" w:name="_Hlk186107814"/>
      <w:r w:rsidRPr="00BE3A3A">
        <w:rPr>
          <w:rFonts w:ascii="Times New Roman" w:hAnsi="Times New Roman" w:cs="Times New Roman"/>
          <w:sz w:val="24"/>
          <w:szCs w:val="24"/>
        </w:rPr>
        <w:t>MBS (related to drought response), TC-rich repeat (related to defense and stress) and LTR (related to cold response) elements were also highly enriched.</w:t>
      </w:r>
    </w:p>
    <w:bookmarkEnd w:id="70"/>
    <w:p w14:paraId="51F61991" w14:textId="11B228AA" w:rsidR="006746B3" w:rsidRPr="00C767DC" w:rsidRDefault="006746B3" w:rsidP="00BE3A3A">
      <w:pPr>
        <w:spacing w:line="360" w:lineRule="auto"/>
        <w:jc w:val="both"/>
        <w:rPr>
          <w:rFonts w:ascii="Times New Roman" w:hAnsi="Times New Roman" w:cs="Times New Roman"/>
          <w:b/>
          <w:bCs/>
          <w:sz w:val="24"/>
          <w:szCs w:val="24"/>
        </w:rPr>
      </w:pPr>
      <w:r w:rsidRPr="00C767DC">
        <w:rPr>
          <w:rFonts w:ascii="Times New Roman" w:hAnsi="Times New Roman" w:cs="Times New Roman"/>
          <w:b/>
          <w:bCs/>
          <w:sz w:val="24"/>
          <w:szCs w:val="24"/>
        </w:rPr>
        <w:lastRenderedPageBreak/>
        <w:t xml:space="preserve">3.6. </w:t>
      </w:r>
      <w:r w:rsidR="004B6F38">
        <w:rPr>
          <w:rFonts w:ascii="Times New Roman" w:hAnsi="Times New Roman" w:cs="Times New Roman"/>
          <w:b/>
          <w:bCs/>
          <w:sz w:val="24"/>
          <w:szCs w:val="24"/>
        </w:rPr>
        <w:t xml:space="preserve">Functional analysis of </w:t>
      </w:r>
      <w:r w:rsidR="00CB1783">
        <w:rPr>
          <w:rFonts w:ascii="Times New Roman" w:hAnsi="Times New Roman" w:cs="Times New Roman"/>
          <w:b/>
          <w:bCs/>
          <w:sz w:val="24"/>
          <w:szCs w:val="24"/>
        </w:rPr>
        <w:t>m6A regulatory genes</w:t>
      </w:r>
    </w:p>
    <w:p w14:paraId="1E70894F" w14:textId="6328A37B" w:rsidR="00CD564E" w:rsidRDefault="005256DD" w:rsidP="00774A12">
      <w:pPr>
        <w:spacing w:line="360" w:lineRule="auto"/>
        <w:jc w:val="both"/>
        <w:rPr>
          <w:rFonts w:ascii="Times New Roman" w:hAnsi="Times New Roman" w:cs="Times New Roman"/>
          <w:sz w:val="24"/>
          <w:szCs w:val="24"/>
        </w:rPr>
      </w:pPr>
      <w:r w:rsidRPr="007C0C04">
        <w:rPr>
          <w:rFonts w:ascii="Times New Roman" w:hAnsi="Times New Roman" w:cs="Times New Roman"/>
          <w:sz w:val="24"/>
          <w:szCs w:val="24"/>
        </w:rPr>
        <w:t xml:space="preserve">The GO analysis of the </w:t>
      </w:r>
      <w:r w:rsidR="00461572" w:rsidRPr="007C0C04">
        <w:rPr>
          <w:rFonts w:ascii="Times New Roman" w:hAnsi="Times New Roman" w:cs="Times New Roman"/>
          <w:sz w:val="24"/>
          <w:szCs w:val="24"/>
        </w:rPr>
        <w:t xml:space="preserve">m6A regulatory </w:t>
      </w:r>
      <w:r w:rsidRPr="007C0C04">
        <w:rPr>
          <w:rFonts w:ascii="Times New Roman" w:hAnsi="Times New Roman" w:cs="Times New Roman"/>
          <w:sz w:val="24"/>
          <w:szCs w:val="24"/>
        </w:rPr>
        <w:t>genes revealed that the biological process was mostly engaged in</w:t>
      </w:r>
      <w:r w:rsidR="00F63991" w:rsidRPr="007C0C04">
        <w:rPr>
          <w:rFonts w:ascii="Times New Roman" w:hAnsi="Times New Roman" w:cs="Times New Roman"/>
          <w:sz w:val="24"/>
          <w:szCs w:val="24"/>
        </w:rPr>
        <w:t xml:space="preserve"> </w:t>
      </w:r>
      <w:r w:rsidR="007C0C04" w:rsidRPr="007C0C04">
        <w:rPr>
          <w:rFonts w:ascii="Times New Roman" w:hAnsi="Times New Roman" w:cs="Times New Roman"/>
          <w:sz w:val="24"/>
          <w:szCs w:val="24"/>
        </w:rPr>
        <w:t>the r</w:t>
      </w:r>
      <w:r w:rsidR="00F63991" w:rsidRPr="007C0C04">
        <w:rPr>
          <w:rFonts w:ascii="Times New Roman" w:hAnsi="Times New Roman" w:cs="Times New Roman"/>
          <w:sz w:val="24"/>
          <w:szCs w:val="24"/>
        </w:rPr>
        <w:t>egulation of gene expression</w:t>
      </w:r>
      <w:r w:rsidR="00DC7D5E">
        <w:rPr>
          <w:rFonts w:ascii="Times New Roman" w:hAnsi="Times New Roman" w:cs="Times New Roman"/>
          <w:sz w:val="24"/>
          <w:szCs w:val="24"/>
        </w:rPr>
        <w:t xml:space="preserve"> </w:t>
      </w:r>
      <w:r w:rsidR="00DC7D5E" w:rsidRPr="00DC7D5E">
        <w:rPr>
          <w:rFonts w:ascii="Times New Roman" w:hAnsi="Times New Roman" w:cs="Times New Roman"/>
          <w:b/>
          <w:bCs/>
          <w:sz w:val="24"/>
          <w:szCs w:val="24"/>
        </w:rPr>
        <w:t>(Figure 5A)</w:t>
      </w:r>
      <w:r w:rsidRPr="007C0C04">
        <w:rPr>
          <w:rFonts w:ascii="Times New Roman" w:hAnsi="Times New Roman" w:cs="Times New Roman"/>
          <w:sz w:val="24"/>
          <w:szCs w:val="24"/>
        </w:rPr>
        <w:t>.</w:t>
      </w:r>
      <w:r w:rsidR="00205209" w:rsidRPr="007C0C04">
        <w:rPr>
          <w:rFonts w:ascii="Times New Roman" w:hAnsi="Times New Roman" w:cs="Times New Roman"/>
          <w:sz w:val="24"/>
          <w:szCs w:val="24"/>
        </w:rPr>
        <w:t xml:space="preserve"> Nucleic acid metabolic process</w:t>
      </w:r>
      <w:r w:rsidR="0044301E" w:rsidRPr="007C0C04">
        <w:rPr>
          <w:rFonts w:ascii="Times New Roman" w:hAnsi="Times New Roman" w:cs="Times New Roman"/>
          <w:sz w:val="24"/>
          <w:szCs w:val="24"/>
        </w:rPr>
        <w:t>, Regulation of mRNA metabolic process,</w:t>
      </w:r>
      <w:r w:rsidR="00635102" w:rsidRPr="007C0C04">
        <w:rPr>
          <w:rFonts w:ascii="Times New Roman" w:hAnsi="Times New Roman" w:cs="Times New Roman"/>
          <w:sz w:val="24"/>
          <w:szCs w:val="24"/>
        </w:rPr>
        <w:t xml:space="preserve"> Negative</w:t>
      </w:r>
      <w:r w:rsidR="00635102" w:rsidRPr="00635102">
        <w:rPr>
          <w:rFonts w:ascii="Times New Roman" w:hAnsi="Times New Roman" w:cs="Times New Roman"/>
          <w:sz w:val="24"/>
          <w:szCs w:val="24"/>
        </w:rPr>
        <w:t xml:space="preserve"> regulation of gene expression</w:t>
      </w:r>
      <w:r w:rsidR="00635102">
        <w:rPr>
          <w:rFonts w:ascii="Times New Roman" w:hAnsi="Times New Roman" w:cs="Times New Roman"/>
          <w:sz w:val="24"/>
          <w:szCs w:val="24"/>
        </w:rPr>
        <w:t xml:space="preserve"> and </w:t>
      </w:r>
      <w:r w:rsidR="00635102" w:rsidRPr="00635102">
        <w:rPr>
          <w:rFonts w:ascii="Times New Roman" w:hAnsi="Times New Roman" w:cs="Times New Roman"/>
          <w:sz w:val="24"/>
          <w:szCs w:val="24"/>
        </w:rPr>
        <w:t>mRNA metabolic process</w:t>
      </w:r>
      <w:r w:rsidRPr="005256DD">
        <w:rPr>
          <w:rFonts w:ascii="Times New Roman" w:hAnsi="Times New Roman" w:cs="Times New Roman"/>
          <w:sz w:val="24"/>
          <w:szCs w:val="24"/>
        </w:rPr>
        <w:t xml:space="preserve"> were the dominant molecular processes.</w:t>
      </w:r>
      <w:r w:rsidR="00073DC1">
        <w:rPr>
          <w:rFonts w:ascii="Times New Roman" w:hAnsi="Times New Roman" w:cs="Times New Roman"/>
          <w:sz w:val="24"/>
          <w:szCs w:val="24"/>
        </w:rPr>
        <w:t xml:space="preserve"> </w:t>
      </w:r>
      <w:r w:rsidR="00A822D1" w:rsidRPr="00A822D1">
        <w:rPr>
          <w:rFonts w:ascii="Times New Roman" w:hAnsi="Times New Roman" w:cs="Times New Roman"/>
          <w:sz w:val="24"/>
          <w:szCs w:val="24"/>
        </w:rPr>
        <w:t xml:space="preserve">Intracellular anatomical </w:t>
      </w:r>
      <w:r w:rsidR="00A822D1">
        <w:rPr>
          <w:rFonts w:ascii="Times New Roman" w:hAnsi="Times New Roman" w:cs="Times New Roman"/>
          <w:sz w:val="24"/>
          <w:szCs w:val="24"/>
        </w:rPr>
        <w:t>structure</w:t>
      </w:r>
      <w:r w:rsidRPr="005256DD">
        <w:rPr>
          <w:rFonts w:ascii="Times New Roman" w:hAnsi="Times New Roman" w:cs="Times New Roman"/>
          <w:sz w:val="24"/>
          <w:szCs w:val="24"/>
        </w:rPr>
        <w:t xml:space="preserve"> w</w:t>
      </w:r>
      <w:r w:rsidR="00073DC1">
        <w:rPr>
          <w:rFonts w:ascii="Times New Roman" w:hAnsi="Times New Roman" w:cs="Times New Roman"/>
          <w:sz w:val="24"/>
          <w:szCs w:val="24"/>
        </w:rPr>
        <w:t xml:space="preserve">as </w:t>
      </w:r>
      <w:r w:rsidRPr="005256DD">
        <w:rPr>
          <w:rFonts w:ascii="Times New Roman" w:hAnsi="Times New Roman" w:cs="Times New Roman"/>
          <w:sz w:val="24"/>
          <w:szCs w:val="24"/>
        </w:rPr>
        <w:t>seen in cellular component</w:t>
      </w:r>
      <w:r w:rsidR="00DC7D5E">
        <w:rPr>
          <w:rFonts w:ascii="Times New Roman" w:hAnsi="Times New Roman" w:cs="Times New Roman"/>
          <w:sz w:val="24"/>
          <w:szCs w:val="24"/>
        </w:rPr>
        <w:t xml:space="preserve"> </w:t>
      </w:r>
      <w:r w:rsidR="00DC7D5E" w:rsidRPr="00DC7D5E">
        <w:rPr>
          <w:rFonts w:ascii="Times New Roman" w:hAnsi="Times New Roman" w:cs="Times New Roman"/>
          <w:b/>
          <w:bCs/>
          <w:sz w:val="24"/>
          <w:szCs w:val="24"/>
        </w:rPr>
        <w:t>(Figure 5B)</w:t>
      </w:r>
      <w:r w:rsidR="00A822D1">
        <w:rPr>
          <w:rFonts w:ascii="Times New Roman" w:hAnsi="Times New Roman" w:cs="Times New Roman"/>
          <w:sz w:val="24"/>
          <w:szCs w:val="24"/>
        </w:rPr>
        <w:t>.</w:t>
      </w:r>
      <w:r w:rsidR="009E020F">
        <w:rPr>
          <w:rFonts w:ascii="Times New Roman" w:hAnsi="Times New Roman" w:cs="Times New Roman"/>
          <w:sz w:val="24"/>
          <w:szCs w:val="24"/>
        </w:rPr>
        <w:t xml:space="preserve"> </w:t>
      </w:r>
      <w:r w:rsidR="009E020F" w:rsidRPr="009E020F">
        <w:rPr>
          <w:rFonts w:ascii="Times New Roman" w:hAnsi="Times New Roman" w:cs="Times New Roman"/>
          <w:sz w:val="24"/>
          <w:szCs w:val="24"/>
        </w:rPr>
        <w:t>mRNA binding</w:t>
      </w:r>
      <w:r w:rsidR="009E020F">
        <w:rPr>
          <w:rFonts w:ascii="Times New Roman" w:hAnsi="Times New Roman" w:cs="Times New Roman"/>
          <w:sz w:val="24"/>
          <w:szCs w:val="24"/>
        </w:rPr>
        <w:t xml:space="preserve">, </w:t>
      </w:r>
      <w:r w:rsidR="009E020F" w:rsidRPr="009E020F">
        <w:rPr>
          <w:rFonts w:ascii="Times New Roman" w:hAnsi="Times New Roman" w:cs="Times New Roman"/>
          <w:sz w:val="24"/>
          <w:szCs w:val="24"/>
        </w:rPr>
        <w:t>RNA binding</w:t>
      </w:r>
      <w:r w:rsidR="009E020F">
        <w:rPr>
          <w:rFonts w:ascii="Times New Roman" w:hAnsi="Times New Roman" w:cs="Times New Roman"/>
          <w:sz w:val="24"/>
          <w:szCs w:val="24"/>
        </w:rPr>
        <w:t xml:space="preserve">, </w:t>
      </w:r>
      <w:r w:rsidR="009E020F" w:rsidRPr="009E020F">
        <w:rPr>
          <w:rFonts w:ascii="Times New Roman" w:hAnsi="Times New Roman" w:cs="Times New Roman"/>
          <w:sz w:val="24"/>
          <w:szCs w:val="24"/>
        </w:rPr>
        <w:t>Nucleic acid binding</w:t>
      </w:r>
      <w:r w:rsidR="002B4D72">
        <w:rPr>
          <w:rFonts w:ascii="Times New Roman" w:hAnsi="Times New Roman" w:cs="Times New Roman"/>
          <w:sz w:val="24"/>
          <w:szCs w:val="24"/>
        </w:rPr>
        <w:t xml:space="preserve"> and </w:t>
      </w:r>
      <w:r w:rsidR="009E020F" w:rsidRPr="009E020F">
        <w:rPr>
          <w:rFonts w:ascii="Times New Roman" w:hAnsi="Times New Roman" w:cs="Times New Roman"/>
          <w:sz w:val="24"/>
          <w:szCs w:val="24"/>
        </w:rPr>
        <w:t>Binding</w:t>
      </w:r>
      <w:r w:rsidR="002B4D72">
        <w:rPr>
          <w:rFonts w:ascii="Times New Roman" w:hAnsi="Times New Roman" w:cs="Times New Roman"/>
          <w:sz w:val="24"/>
          <w:szCs w:val="24"/>
        </w:rPr>
        <w:t xml:space="preserve"> were </w:t>
      </w:r>
      <w:commentRangeStart w:id="71"/>
      <w:r w:rsidR="002B4D72">
        <w:rPr>
          <w:rFonts w:ascii="Times New Roman" w:hAnsi="Times New Roman" w:cs="Times New Roman"/>
          <w:sz w:val="24"/>
          <w:szCs w:val="24"/>
        </w:rPr>
        <w:t>seen</w:t>
      </w:r>
      <w:commentRangeEnd w:id="71"/>
      <w:r w:rsidR="00B91E46">
        <w:rPr>
          <w:rStyle w:val="CommentReference"/>
        </w:rPr>
        <w:commentReference w:id="71"/>
      </w:r>
      <w:r w:rsidR="002B4D72">
        <w:rPr>
          <w:rFonts w:ascii="Times New Roman" w:hAnsi="Times New Roman" w:cs="Times New Roman"/>
          <w:sz w:val="24"/>
          <w:szCs w:val="24"/>
        </w:rPr>
        <w:t xml:space="preserve"> in molecular function</w:t>
      </w:r>
      <w:r w:rsidR="00DC7D5E">
        <w:rPr>
          <w:rFonts w:ascii="Times New Roman" w:hAnsi="Times New Roman" w:cs="Times New Roman"/>
          <w:sz w:val="24"/>
          <w:szCs w:val="24"/>
        </w:rPr>
        <w:t xml:space="preserve"> </w:t>
      </w:r>
      <w:r w:rsidR="00DC7D5E" w:rsidRPr="00DC7D5E">
        <w:rPr>
          <w:rFonts w:ascii="Times New Roman" w:hAnsi="Times New Roman" w:cs="Times New Roman"/>
          <w:b/>
          <w:bCs/>
          <w:sz w:val="24"/>
          <w:szCs w:val="24"/>
        </w:rPr>
        <w:t>(Figure 5C)</w:t>
      </w:r>
      <w:r w:rsidR="00DC7D5E" w:rsidRPr="00DC7D5E">
        <w:rPr>
          <w:rFonts w:ascii="Times New Roman" w:hAnsi="Times New Roman" w:cs="Times New Roman"/>
          <w:sz w:val="24"/>
          <w:szCs w:val="24"/>
        </w:rPr>
        <w:t>.</w:t>
      </w:r>
      <w:r w:rsidR="00DE37CA">
        <w:rPr>
          <w:rFonts w:ascii="Times New Roman" w:hAnsi="Times New Roman" w:cs="Times New Roman"/>
          <w:sz w:val="24"/>
          <w:szCs w:val="24"/>
        </w:rPr>
        <w:t xml:space="preserve"> </w:t>
      </w:r>
      <w:commentRangeStart w:id="72"/>
      <w:r w:rsidR="00477710" w:rsidRPr="00477710">
        <w:rPr>
          <w:rFonts w:ascii="Times New Roman" w:hAnsi="Times New Roman" w:cs="Times New Roman"/>
          <w:sz w:val="24"/>
          <w:szCs w:val="24"/>
        </w:rPr>
        <w:t>These results highlight the critical function of m6A regulatory genes in coordinating cellular and molecular processes that influence the dynamics of genes and RNA.</w:t>
      </w:r>
      <w:commentRangeEnd w:id="72"/>
      <w:r w:rsidR="00B91E46">
        <w:rPr>
          <w:rStyle w:val="CommentReference"/>
        </w:rPr>
        <w:commentReference w:id="72"/>
      </w:r>
    </w:p>
    <w:p w14:paraId="1EDEFAE5" w14:textId="2D54B86D" w:rsidR="00753DA3" w:rsidRDefault="00216101"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AF7DF2">
        <w:rPr>
          <w:rFonts w:ascii="Times New Roman" w:hAnsi="Times New Roman" w:cs="Times New Roman"/>
          <w:b/>
          <w:bCs/>
          <w:sz w:val="24"/>
          <w:szCs w:val="24"/>
        </w:rPr>
        <w:t>7</w:t>
      </w:r>
      <w:r>
        <w:rPr>
          <w:rFonts w:ascii="Times New Roman" w:hAnsi="Times New Roman" w:cs="Times New Roman"/>
          <w:b/>
          <w:bCs/>
          <w:sz w:val="24"/>
          <w:szCs w:val="24"/>
        </w:rPr>
        <w:t xml:space="preserve">. </w:t>
      </w:r>
      <w:r w:rsidR="00BD3835">
        <w:rPr>
          <w:rFonts w:ascii="Times New Roman" w:hAnsi="Times New Roman" w:cs="Times New Roman"/>
          <w:b/>
          <w:bCs/>
          <w:sz w:val="24"/>
          <w:szCs w:val="24"/>
        </w:rPr>
        <w:t>Protein-protein</w:t>
      </w:r>
      <w:r w:rsidR="00673FFC">
        <w:rPr>
          <w:rFonts w:ascii="Times New Roman" w:hAnsi="Times New Roman" w:cs="Times New Roman"/>
          <w:b/>
          <w:bCs/>
          <w:sz w:val="24"/>
          <w:szCs w:val="24"/>
        </w:rPr>
        <w:t xml:space="preserve"> interaction and </w:t>
      </w:r>
      <w:r w:rsidR="00BD3835">
        <w:rPr>
          <w:rFonts w:ascii="Times New Roman" w:hAnsi="Times New Roman" w:cs="Times New Roman"/>
          <w:b/>
          <w:bCs/>
          <w:sz w:val="24"/>
          <w:szCs w:val="24"/>
        </w:rPr>
        <w:t>cluster identification</w:t>
      </w:r>
    </w:p>
    <w:p w14:paraId="303C6A44" w14:textId="4D3127D4" w:rsidR="00650AC9" w:rsidRPr="007519EB" w:rsidRDefault="00F16C30" w:rsidP="00774A12">
      <w:pPr>
        <w:spacing w:line="360" w:lineRule="auto"/>
        <w:jc w:val="both"/>
        <w:rPr>
          <w:rFonts w:ascii="Times New Roman" w:hAnsi="Times New Roman" w:cs="Times New Roman"/>
          <w:sz w:val="24"/>
          <w:szCs w:val="24"/>
        </w:rPr>
      </w:pPr>
      <w:r w:rsidRPr="00F16C30">
        <w:rPr>
          <w:rFonts w:ascii="Times New Roman" w:hAnsi="Times New Roman" w:cs="Times New Roman"/>
          <w:sz w:val="24"/>
          <w:szCs w:val="24"/>
        </w:rPr>
        <w:t>A multi-protein complex performs together in m6A modification, highlighting the prediction of a potential protein-protein interaction network in this regard. Therefore, a PPI network based on the STRING database</w:t>
      </w:r>
      <w:r w:rsidR="0057733E">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{"citationItems":[{"id":"ITEM-1","itemData":{"DOI":"10.1093/nar/gky1131","ISSN":"13624962","PMID":"30476243","abstract":"Proteins and their functional interactions form the backbone of the cellular machinery. Their connectivity network needs to be considered for the full understanding of biological phenomena, but the available information on protein-protein associations is incomplete and exhibits varying levels of annotation granularity and reliability. The STRING database aims to collect, score and integrate all publicly available sources of protein-protein interaction information, and to complement these with computational predictions. Its goal is to achieve a comprehensive and objective global network, including direct (physical) as well as indirect (functional) interactions. The latest version of STRING (11.0) more than doubles the number of organisms it covers, to 5090. The most important new feature is an option to upload entire, genome-wide datasets as input, allowing users to visualize subsets as interaction networks and to perform gene-set enrichment analysis on the entire input. For the enrichment analysis, STRING implements well-known classification systems such as Gene Ontology and KEGG, but also offers additional, new classification systems based on high-throughput text-mining as well as on a hierarchical clustering of the association network itself. The STRING resource is available online at https://string-db.org/.","author":[{"dropping-particle":"","family":"Szklarczyk","given":"Damian","non-dropping-particle":"","parse-names":false,"suffix":""},{"dropping-particle":"","family":"Gable","given":"Annika L.","non-dropping-particle":"","parse-names":false,"suffix":""},{"dropping-particle":"","family":"Lyon","given":"David","non-dropping-particle":"","parse-names":false,"suffix":""},{"dropping-particle":"","family":"Junge","given":"Alexander","non-dropping-particle":"","parse-names":false,"suffix":""},{"dropping-particle":"","family":"Wyder","given":"Stefan","non-dropping-particle":"","parse-names":false,"suffix":""},{"dropping-particle":"","family":"Huerta-Cepas","given":"Jaime","non-dropping-particle":"","parse-names":false,"suffix":""},{"dropping-particle":"","family":"Simonovic","given":"Milan","non-dropping-particle":"","parse-names":false,"suffix":""},{"dropping-particle":"","family":"Doncheva","given":"Nadezhda T.","non-dropping-particle":"","parse-names":false,"suffix":""},{"dropping-particle":"","family":"Morris","given":"John H.","non-dropping-particle":"","parse-names":false,"suffix":""},{"dropping-particle":"","family":"Bork","given":"Peer","non-dropping-particle":"","parse-names":false,"suffix":""},{"dropping-particle":"","family":"Jensen","given":"Lars J.","non-dropping-particle":"","parse-names":false,"suffix":""},{"dropping-particle":"","family":"Mering","given":"Christian","non-dropping-particle":"Von","parse-names":false,"suffix":""}],"container-title":"Nucleic Acids Research","id":"ITEM-1","issue":"D1","issued":{"date-parts":[["2019"]]},"page":"D607-D613","publisher":"Oxford University Press","title":"STRING v11: Protein-protein association networks with increased coverage, supporting functional discovery in genome-wide experimental datasets","type":"article-journal","volume":"47"},"uris":["http://www.mendeley.com/documents/?uuid=b633e3ea-6943-4171-a89e-b115c5d0f004"]}],"mendeley":{"formattedCitation":"[50]","plainTextFormattedCitation":"[50]","previouslyFormattedCitation":"[50]"},"properties":{"noteIndex":0},"schema":"https://github.com/citation-style-language/schema/raw/master/csl-citation.json"}</w:instrText>
      </w:r>
      <w:r w:rsidR="0057733E">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[50]</w:t>
      </w:r>
      <w:r w:rsidR="0057733E">
        <w:rPr>
          <w:rFonts w:ascii="Times New Roman" w:hAnsi="Times New Roman" w:cs="Times New Roman"/>
          <w:sz w:val="24"/>
          <w:szCs w:val="24"/>
        </w:rPr>
        <w:fldChar w:fldCharType="end"/>
      </w:r>
      <w:r w:rsidRPr="00F16C30">
        <w:rPr>
          <w:rFonts w:ascii="Times New Roman" w:hAnsi="Times New Roman" w:cs="Times New Roman"/>
          <w:sz w:val="24"/>
          <w:szCs w:val="24"/>
        </w:rPr>
        <w:t xml:space="preserve"> was constructed in this study.</w:t>
      </w:r>
      <w:r w:rsidR="007519EB" w:rsidRPr="007519EB">
        <w:rPr>
          <w:rFonts w:ascii="Times New Roman" w:hAnsi="Times New Roman" w:cs="Times New Roman"/>
          <w:sz w:val="24"/>
          <w:szCs w:val="24"/>
        </w:rPr>
        <w:t xml:space="preserve"> There were 1</w:t>
      </w:r>
      <w:r w:rsidR="000C6E83">
        <w:rPr>
          <w:rFonts w:ascii="Times New Roman" w:hAnsi="Times New Roman" w:cs="Times New Roman"/>
          <w:sz w:val="24"/>
          <w:szCs w:val="24"/>
        </w:rPr>
        <w:t>92</w:t>
      </w:r>
      <w:r w:rsidR="007519EB" w:rsidRPr="007519EB">
        <w:rPr>
          <w:rFonts w:ascii="Times New Roman" w:hAnsi="Times New Roman" w:cs="Times New Roman"/>
          <w:sz w:val="24"/>
          <w:szCs w:val="24"/>
        </w:rPr>
        <w:t xml:space="preserve"> edges and 4</w:t>
      </w:r>
      <w:r w:rsidR="000C6E83">
        <w:rPr>
          <w:rFonts w:ascii="Times New Roman" w:hAnsi="Times New Roman" w:cs="Times New Roman"/>
          <w:sz w:val="24"/>
          <w:szCs w:val="24"/>
        </w:rPr>
        <w:t>2</w:t>
      </w:r>
      <w:r w:rsidR="007519EB" w:rsidRPr="007519EB">
        <w:rPr>
          <w:rFonts w:ascii="Times New Roman" w:hAnsi="Times New Roman" w:cs="Times New Roman"/>
          <w:sz w:val="24"/>
          <w:szCs w:val="24"/>
        </w:rPr>
        <w:t xml:space="preserve"> nodes in the protein-protein interaction (PPI) network that was produced</w:t>
      </w:r>
      <w:r w:rsidR="00CD4A2B">
        <w:rPr>
          <w:rFonts w:ascii="Times New Roman" w:hAnsi="Times New Roman" w:cs="Times New Roman"/>
          <w:sz w:val="24"/>
          <w:szCs w:val="24"/>
        </w:rPr>
        <w:t xml:space="preserve"> </w:t>
      </w:r>
      <w:r w:rsidR="00CD4A2B" w:rsidRPr="00CD4A2B">
        <w:rPr>
          <w:rFonts w:ascii="Times New Roman" w:hAnsi="Times New Roman" w:cs="Times New Roman"/>
          <w:b/>
          <w:bCs/>
          <w:sz w:val="24"/>
          <w:szCs w:val="24"/>
        </w:rPr>
        <w:t>(Figure 6)</w:t>
      </w:r>
      <w:r w:rsidR="007519EB" w:rsidRPr="007519EB">
        <w:rPr>
          <w:rFonts w:ascii="Times New Roman" w:hAnsi="Times New Roman" w:cs="Times New Roman"/>
          <w:sz w:val="24"/>
          <w:szCs w:val="24"/>
        </w:rPr>
        <w:t>.</w:t>
      </w:r>
      <w:r w:rsidR="00673FFC">
        <w:rPr>
          <w:rFonts w:ascii="Times New Roman" w:hAnsi="Times New Roman" w:cs="Times New Roman"/>
          <w:sz w:val="24"/>
          <w:szCs w:val="24"/>
        </w:rPr>
        <w:t xml:space="preserve"> </w:t>
      </w:r>
      <w:r w:rsidR="00673FFC" w:rsidRPr="00673FFC">
        <w:rPr>
          <w:rFonts w:ascii="Times New Roman" w:hAnsi="Times New Roman" w:cs="Times New Roman"/>
          <w:sz w:val="24"/>
          <w:szCs w:val="24"/>
        </w:rPr>
        <w:t>Two clusters were identified by using MCODE</w:t>
      </w:r>
      <w:r w:rsidR="00C950E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{"citationItems":[{"id":"ITEM-1","itemData":{"ISSN":"13624962","abstract":"Background: Recent advances in proteomics technologies such as two-hybrid, phage display and mass spectrometry have enabled us to create a detailed map of biomolecular interaction networks. Initial mapping efforts have already produced a wealth of data. As the size of the interaction set increases, databases and computational methods will be required to store, visualize and analyze the information in order to effectively aid in knowledge discovery. Results: This paper describes a novel graph theoretic clustering algorithm, \"Molecular Complex Detection\" (MCODE), that detects densely connected regions in large protein-protein interaction networks that may represent molecular complexes. The method is based on vertex weighting by local neighborhood density and outward traversal from a locally dense seed protein to isolate the dense regions according to given parameters. The algorithm has the advantage over other graph clustering methods of having a directed mode that allows fine-tuning of clusters of interest without considering the rest of the network and allows examination of cluster interconnectivity, which is relevant for protein networks. Protein interaction and complex information from the yeast Saccharomyces cerevisiae was used for evaluation. Conclusion: Dense regions of protein interaction networks can be found, based solely on connectivity data, many of which correspond to known protein complexes. The algorithm is not affected by a known high rate of false positives in data from high-throughput interaction techniques. The program is available from ftp://ftp.mshri.on.ca/pub/BIND/Tools/MCODE","author":[{"dropping-particle":"","family":"Hogue","given":"Christopher WV","non-dropping-particle":"","parse-names":false,"suffix":""},{"dropping-particle":"","family":"Groll","given":"M","non-dropping-particle":"","parse-names":false,"suffix":""}],"container-title":"BMC Bioinformatics","id":"ITEM-1","issue":"1","issued":{"date-parts":[["2001"]]},"page":"137-140","title":"An automated method for finding molecular complexes in large protein interaction networks","type":"article-journal","volume":"29"},"uris":["http://www.mendeley.com/documents/?uuid=15f81680-dd71-47d5-b6bc-ac359b0c537e"]}],"mendeley":{"formattedCitation":"[52]","plainTextFormattedCitation":"[52]","previouslyFormattedCitation":"[52]"},"properties":{"noteIndex":0},"schema":"https://github.com/citation-style-language/schema/raw/master/csl-citation.json"}</w:instrText>
      </w:r>
      <w:r w:rsidR="00C950E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[52]</w:t>
      </w:r>
      <w:r w:rsidR="00C950E2">
        <w:rPr>
          <w:rFonts w:ascii="Times New Roman" w:hAnsi="Times New Roman" w:cs="Times New Roman"/>
          <w:sz w:val="24"/>
          <w:szCs w:val="24"/>
        </w:rPr>
        <w:fldChar w:fldCharType="end"/>
      </w:r>
      <w:r w:rsidR="00673FFC" w:rsidRPr="00673FFC">
        <w:rPr>
          <w:rFonts w:ascii="Times New Roman" w:hAnsi="Times New Roman" w:cs="Times New Roman"/>
          <w:sz w:val="24"/>
          <w:szCs w:val="24"/>
        </w:rPr>
        <w:t>. Cluster 1 contains writer proteins including MTA MTB and VIRILLIZER</w:t>
      </w:r>
      <w:r w:rsidR="00AF1AB4">
        <w:rPr>
          <w:rFonts w:ascii="Times New Roman" w:hAnsi="Times New Roman" w:cs="Times New Roman"/>
          <w:sz w:val="24"/>
          <w:szCs w:val="24"/>
        </w:rPr>
        <w:t xml:space="preserve"> </w:t>
      </w:r>
      <w:r w:rsidR="00AF1AB4" w:rsidRPr="00AF1AB4">
        <w:rPr>
          <w:rFonts w:ascii="Times New Roman" w:hAnsi="Times New Roman" w:cs="Times New Roman"/>
          <w:b/>
          <w:bCs/>
          <w:sz w:val="24"/>
          <w:szCs w:val="24"/>
        </w:rPr>
        <w:t>(Figure 7A)</w:t>
      </w:r>
      <w:r w:rsidR="00673FFC" w:rsidRPr="00673FFC">
        <w:rPr>
          <w:rFonts w:ascii="Times New Roman" w:hAnsi="Times New Roman" w:cs="Times New Roman"/>
          <w:sz w:val="24"/>
          <w:szCs w:val="24"/>
        </w:rPr>
        <w:t>. Cluster 2 contains reader and writer proteins named GmFIP37a, GmFIP37b, GmFIP37c, GmFIP37d, MTC1, MTC 2, CPSF30a and ECT14</w:t>
      </w:r>
      <w:r w:rsidR="00AF1AB4" w:rsidRPr="00AF1AB4">
        <w:rPr>
          <w:rFonts w:ascii="Times New Roman" w:hAnsi="Times New Roman" w:cs="Times New Roman"/>
          <w:b/>
          <w:bCs/>
          <w:sz w:val="24"/>
          <w:szCs w:val="24"/>
        </w:rPr>
        <w:t>(Figure 7</w:t>
      </w:r>
      <w:r w:rsidR="00A57FD8">
        <w:rPr>
          <w:rFonts w:ascii="Times New Roman" w:hAnsi="Times New Roman" w:cs="Times New Roman"/>
          <w:b/>
          <w:bCs/>
          <w:sz w:val="24"/>
          <w:szCs w:val="24"/>
        </w:rPr>
        <w:t>B</w:t>
      </w:r>
      <w:r w:rsidR="00AF1AB4" w:rsidRPr="00AF1AB4">
        <w:rPr>
          <w:rFonts w:ascii="Times New Roman" w:hAnsi="Times New Roman" w:cs="Times New Roman"/>
          <w:b/>
          <w:bCs/>
          <w:sz w:val="24"/>
          <w:szCs w:val="24"/>
        </w:rPr>
        <w:t>)</w:t>
      </w:r>
      <w:r w:rsidR="00673FFC" w:rsidRPr="00673FFC">
        <w:rPr>
          <w:rFonts w:ascii="Times New Roman" w:hAnsi="Times New Roman" w:cs="Times New Roman"/>
          <w:sz w:val="24"/>
          <w:szCs w:val="24"/>
        </w:rPr>
        <w:t xml:space="preserve">. </w:t>
      </w:r>
      <w:commentRangeStart w:id="73"/>
      <w:r w:rsidR="00673FFC" w:rsidRPr="00673FFC">
        <w:rPr>
          <w:rFonts w:ascii="Times New Roman" w:hAnsi="Times New Roman" w:cs="Times New Roman"/>
          <w:sz w:val="24"/>
          <w:szCs w:val="24"/>
        </w:rPr>
        <w:t>The cluster formation gives valuable insight into the biological mechanism of m6A regulatory proteins.</w:t>
      </w:r>
      <w:r w:rsidR="00184D67">
        <w:rPr>
          <w:rFonts w:ascii="Times New Roman" w:hAnsi="Times New Roman" w:cs="Times New Roman"/>
          <w:sz w:val="24"/>
          <w:szCs w:val="24"/>
        </w:rPr>
        <w:t xml:space="preserve"> </w:t>
      </w:r>
      <w:r w:rsidR="007519EB" w:rsidRPr="007519EB">
        <w:rPr>
          <w:rFonts w:ascii="Times New Roman" w:hAnsi="Times New Roman" w:cs="Times New Roman"/>
          <w:sz w:val="24"/>
          <w:szCs w:val="24"/>
        </w:rPr>
        <w:t>These proteins are vital for plant growth and development as well as for how well plants adapt to their surroundings. These findings shed important light on the molecular mechanism and possible biological purposes of soybean m6A regulatory genes.</w:t>
      </w:r>
      <w:commentRangeEnd w:id="73"/>
      <w:r w:rsidR="00B91E46">
        <w:rPr>
          <w:rStyle w:val="CommentReference"/>
        </w:rPr>
        <w:commentReference w:id="73"/>
      </w:r>
    </w:p>
    <w:p w14:paraId="0E50806F" w14:textId="487AA7D8" w:rsidR="00997D8E" w:rsidRPr="004C18FF" w:rsidRDefault="00997D8E" w:rsidP="00774A12">
      <w:pPr>
        <w:spacing w:line="360" w:lineRule="auto"/>
        <w:jc w:val="both"/>
        <w:rPr>
          <w:rFonts w:ascii="Times New Roman" w:hAnsi="Times New Roman" w:cs="Times New Roman"/>
          <w:b/>
          <w:bCs/>
          <w:sz w:val="24"/>
          <w:szCs w:val="24"/>
        </w:rPr>
      </w:pPr>
      <w:r w:rsidRPr="004C18FF">
        <w:rPr>
          <w:rFonts w:ascii="Times New Roman" w:hAnsi="Times New Roman" w:cs="Times New Roman"/>
          <w:b/>
          <w:bCs/>
          <w:sz w:val="24"/>
          <w:szCs w:val="24"/>
        </w:rPr>
        <w:t>3.</w:t>
      </w:r>
      <w:r w:rsidR="00216101">
        <w:rPr>
          <w:rFonts w:ascii="Times New Roman" w:hAnsi="Times New Roman" w:cs="Times New Roman"/>
          <w:b/>
          <w:bCs/>
          <w:sz w:val="24"/>
          <w:szCs w:val="24"/>
        </w:rPr>
        <w:t>6</w:t>
      </w:r>
      <w:r w:rsidRPr="004C18FF">
        <w:rPr>
          <w:rFonts w:ascii="Times New Roman" w:hAnsi="Times New Roman" w:cs="Times New Roman"/>
          <w:b/>
          <w:bCs/>
          <w:sz w:val="24"/>
          <w:szCs w:val="24"/>
        </w:rPr>
        <w:t xml:space="preserve">. </w:t>
      </w:r>
      <w:r w:rsidR="00864D1F">
        <w:rPr>
          <w:rFonts w:ascii="Times New Roman" w:hAnsi="Times New Roman" w:cs="Times New Roman"/>
          <w:b/>
          <w:bCs/>
          <w:sz w:val="24"/>
          <w:szCs w:val="24"/>
        </w:rPr>
        <w:t>I</w:t>
      </w:r>
      <w:r w:rsidR="003C1C6B">
        <w:rPr>
          <w:rFonts w:ascii="Times New Roman" w:hAnsi="Times New Roman" w:cs="Times New Roman"/>
          <w:b/>
          <w:bCs/>
          <w:sz w:val="24"/>
          <w:szCs w:val="24"/>
        </w:rPr>
        <w:t xml:space="preserve">dentification of hub genes and their </w:t>
      </w:r>
      <w:r w:rsidR="00864D1F">
        <w:rPr>
          <w:rFonts w:ascii="Times New Roman" w:hAnsi="Times New Roman" w:cs="Times New Roman"/>
          <w:b/>
          <w:bCs/>
          <w:sz w:val="24"/>
          <w:szCs w:val="24"/>
        </w:rPr>
        <w:t>3D structure modelling</w:t>
      </w:r>
    </w:p>
    <w:p w14:paraId="4CF9B52F" w14:textId="1060B407" w:rsidR="00F578F7" w:rsidRPr="00043F94" w:rsidRDefault="00997D8E" w:rsidP="00646DB5">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top ten hub genes were extracted by </w:t>
      </w:r>
      <w:proofErr w:type="spellStart"/>
      <w:r>
        <w:rPr>
          <w:rFonts w:ascii="Times New Roman" w:hAnsi="Times New Roman" w:cs="Times New Roman"/>
          <w:sz w:val="24"/>
          <w:szCs w:val="24"/>
        </w:rPr>
        <w:t>cytohubba</w:t>
      </w:r>
      <w:proofErr w:type="spellEnd"/>
      <w:r>
        <w:rPr>
          <w:rFonts w:ascii="Times New Roman" w:hAnsi="Times New Roman" w:cs="Times New Roman"/>
          <w:sz w:val="24"/>
          <w:szCs w:val="24"/>
        </w:rPr>
        <w:t xml:space="preserve"> plugin</w:t>
      </w:r>
      <w:r w:rsidR="00290E7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{"citationItems":[{"id":"ITEM-1","itemData":{"DOI":"10.1186/1752-0509-8-S4-S11","ISSN":"17520509","PMID":"25521941","abstract":"Background: Network is a useful way for presenting many types of biological data including protein-protein interactions, gene regulations, cellular pathways, and signal transductions. We can measure nodes by their network features to infer their importance in the network, and it can help us identify central elements of biological networks. Results: We introduce a novel Cytoscape plugin cytoHubba for ranking nodes in a network by their network features. CytoHubba provides 11 topological analysis methods including Degree, Edge Percolated Component, Maximum Neighborhood Component, Density of Maximum Neighborhood Component, Maximal Clique Centrality and six centralities (Bottleneck, EcCentricity, Closeness, Radiality, Betweenness, and Stress) based on shortest paths. Among the eleven methods, the new proposed method, MCC, has a better performance on the precision of predicting essential proteins from the yeast PPI network. Conclusions:CytoHubba provide a user-friendly interface to explore important nodes in biological networks. It computes all eleven methods in one stop shopping way. Besides, researchers are able to combine cytoHubba with and other plugins into a novel analysis scheme. The network and sub-networks caught by this topological analysis strategy will lead to new insights on essential regulatory networks and protein drug targets for experimental biologists. According to cytoscape plugin download statistics, the accumulated number of cytoHubba is around 6,700 times since 2010.","author":[{"dropping-particle":"","family":"Chin","given":"Chia Hao","non-dropping-particle":"","parse-names":false,"suffix":""},{"dropping-particle":"","family":"Chen","given":"Shu Hwa","non-dropping-particle":"","parse-names":false,"suffix":""},{"dropping-particle":"","family":"Wu","given":"Hsin Hung","non-dropping-particle":"","parse-names":false,"suffix":""},{"dropping-particle":"","family":"Ho","given":"Chin Wen","non-dropping-particle":"","parse-names":false,"suffix":""},{"dropping-particle":"","family":"Ko","given":"Ming Tat","non-dropping-particle":"","parse-names":false,"suffix":""},{"dropping-particle":"","family":"Lin","given":"Chung Yen","non-dropping-particle":"","parse-names":false,"suffix":""}],"container-title":"BMC Systems Biology","id":"ITEM-1","issue":"4","issued":{"date-parts":[["2014"]]},"page":"1-7","title":"cytoHubba: Identifying hub objects and sub-networks from complex interactome","type":"article-journal","volume":"8"},"uris":["http://www.mendeley.com/documents/?uuid=9a9d3b8e-444b-4595-b6fa-117035734ea9"]}],"mendeley":{"formattedCitation":"[53]","plainTextFormattedCitation":"[53]","previouslyFormattedCitation":"[53]"},"properties":{"noteIndex":0},"schema":"https://github.com/citation-style-language/schema/raw/master/csl-citation.json"}</w:instrText>
      </w:r>
      <w:r w:rsidR="00290E7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[53]</w:t>
      </w:r>
      <w:r w:rsidR="00290E72">
        <w:rPr>
          <w:rFonts w:ascii="Times New Roman" w:hAnsi="Times New Roman" w:cs="Times New Roman"/>
          <w:sz w:val="24"/>
          <w:szCs w:val="24"/>
        </w:rPr>
        <w:fldChar w:fldCharType="end"/>
      </w:r>
      <w:r>
        <w:rPr>
          <w:rFonts w:ascii="Times New Roman" w:hAnsi="Times New Roman" w:cs="Times New Roman"/>
          <w:sz w:val="24"/>
          <w:szCs w:val="24"/>
        </w:rPr>
        <w:t xml:space="preserve"> in </w:t>
      </w:r>
      <w:proofErr w:type="spellStart"/>
      <w:r>
        <w:rPr>
          <w:rFonts w:ascii="Times New Roman" w:hAnsi="Times New Roman" w:cs="Times New Roman"/>
          <w:sz w:val="24"/>
          <w:szCs w:val="24"/>
        </w:rPr>
        <w:t>Cytoscape</w:t>
      </w:r>
      <w:proofErr w:type="spellEnd"/>
      <w:r w:rsidR="00E52515">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1088-9051","author":[{"dropping-particle":"","family":"Shannon","given":"Paul","non-dropping-particle":"","parse-names":false,"suffix":""},{"dropping-particle":"","family":"Markiel","given":"Andrew","non-dropping-particle":"","parse-names":false,"suffix":""},{"dropping-particle":"","family":"Ozier","given":"Owen","non-dropping-particle":"","parse-names":false,"suffix":""},{"dropping-particle":"","family":"Baliga","given":"Nitin S","non-dropping-particle":"","parse-names":false,"suffix":""},{"dropping-particle":"","family":"Wang","given":"Jonathan T","non-dropping-particle":"","parse-names":false,"suffix":""},{"dropping-particle":"","family":"Ramage","given":"Daniel","non-dropping-particle":"","parse-names":false,"suffix":""},{"dropping-particle":"","family":"Amin","given":"Nada","non-dropping-particle":"","parse-names":false,"suffix":""},{"dropping-particle":"","family":"Schwikowski","given":"Benno","non-dropping-particle":"","parse-names":false,"suffix":""},{"dropping-particle":"","family":"Ideker","given":"Trey","non-dropping-particle":"","parse-names":false,"suffix":""}],"container-title":"Genome research","id":"ITEM-1","issue":"11","issued":{"date-parts":[["2003"]]},"page":"2498-2504","publisher":"Cold Spring Harbor Lab","title":"Cytoscape: a software environment for integrated models of biomolecular interaction networks","type":"article-journal","volume":"13"},"uris":["http://www.mendeley.com/documents/?uuid=0f27bee7-e799-474b-bd67-e4f173c76af7"]}],"mendeley":{"formattedCitation":"[51]","plainTextFormattedCitation":"[51]","previouslyFormattedCitation":"[51]"},"properties":{"noteIndex":0},"schema":"https://github.com/citation-style-language/schema/raw/master/csl-citation.json"}</w:instrText>
      </w:r>
      <w:r w:rsidR="00E52515">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[51]</w:t>
      </w:r>
      <w:r w:rsidR="00E52515">
        <w:rPr>
          <w:rFonts w:ascii="Times New Roman" w:hAnsi="Times New Roman" w:cs="Times New Roman"/>
          <w:sz w:val="24"/>
          <w:szCs w:val="24"/>
        </w:rPr>
        <w:fldChar w:fldCharType="end"/>
      </w:r>
      <w:r>
        <w:rPr>
          <w:rFonts w:ascii="Times New Roman" w:hAnsi="Times New Roman" w:cs="Times New Roman"/>
          <w:sz w:val="24"/>
          <w:szCs w:val="24"/>
        </w:rPr>
        <w:t>. Notably, there was no eraser member in this hub genes</w:t>
      </w:r>
      <w:r w:rsidR="00A57FD8">
        <w:rPr>
          <w:rFonts w:ascii="Times New Roman" w:hAnsi="Times New Roman" w:cs="Times New Roman"/>
          <w:sz w:val="24"/>
          <w:szCs w:val="24"/>
        </w:rPr>
        <w:t xml:space="preserve"> </w:t>
      </w:r>
      <w:r w:rsidR="00A57FD8" w:rsidRPr="00AF1AB4">
        <w:rPr>
          <w:rFonts w:ascii="Times New Roman" w:hAnsi="Times New Roman" w:cs="Times New Roman"/>
          <w:b/>
          <w:bCs/>
          <w:sz w:val="24"/>
          <w:szCs w:val="24"/>
        </w:rPr>
        <w:t>(Figure 7</w:t>
      </w:r>
      <w:r w:rsidR="00A57FD8">
        <w:rPr>
          <w:rFonts w:ascii="Times New Roman" w:hAnsi="Times New Roman" w:cs="Times New Roman"/>
          <w:b/>
          <w:bCs/>
          <w:sz w:val="24"/>
          <w:szCs w:val="24"/>
        </w:rPr>
        <w:t>C</w:t>
      </w:r>
      <w:r w:rsidR="00A57FD8" w:rsidRPr="00AF1AB4">
        <w:rPr>
          <w:rFonts w:ascii="Times New Roman" w:hAnsi="Times New Roman" w:cs="Times New Roman"/>
          <w:b/>
          <w:bCs/>
          <w:sz w:val="24"/>
          <w:szCs w:val="24"/>
        </w:rPr>
        <w:t>)</w:t>
      </w:r>
      <w:r>
        <w:rPr>
          <w:rFonts w:ascii="Times New Roman" w:hAnsi="Times New Roman" w:cs="Times New Roman"/>
          <w:sz w:val="24"/>
          <w:szCs w:val="24"/>
        </w:rPr>
        <w:t xml:space="preserve">. </w:t>
      </w:r>
      <w:r w:rsidR="00211A72" w:rsidRPr="00211A72">
        <w:rPr>
          <w:rFonts w:ascii="Times New Roman" w:hAnsi="Times New Roman" w:cs="Times New Roman"/>
          <w:sz w:val="24"/>
          <w:szCs w:val="24"/>
        </w:rPr>
        <w:t xml:space="preserve">GmVIRILIZER1 may interact with GmVIRILIZER2, GmECT10, GmECT14, GmMTB1, and GmMTB2, according to the network. GmECT10 and GmECT14 interact with GmMTB1. Furthermore, GmMTA1 engages in interactions with every hub gene in this network. However, GmMTA2 has no connection with GmMTA1 or GmCPSF30a. Furthermore, GmMTB2 engages in interactions with GmMTB1, GmECT14, and GmECT10. </w:t>
      </w:r>
      <w:r>
        <w:rPr>
          <w:rFonts w:ascii="Times New Roman" w:hAnsi="Times New Roman" w:cs="Times New Roman"/>
          <w:sz w:val="24"/>
          <w:szCs w:val="24"/>
        </w:rPr>
        <w:t xml:space="preserve">No interaction was found between </w:t>
      </w:r>
      <w:r w:rsidRPr="001602B7">
        <w:rPr>
          <w:rFonts w:ascii="Times New Roman" w:hAnsi="Times New Roman" w:cs="Times New Roman"/>
          <w:sz w:val="24"/>
          <w:szCs w:val="24"/>
        </w:rPr>
        <w:t>GmCPSF30a</w:t>
      </w:r>
      <w:r>
        <w:rPr>
          <w:rFonts w:ascii="Times New Roman" w:hAnsi="Times New Roman" w:cs="Times New Roman"/>
          <w:sz w:val="24"/>
          <w:szCs w:val="24"/>
        </w:rPr>
        <w:t xml:space="preserve"> and reader hub genes. </w:t>
      </w:r>
      <w:r>
        <w:rPr>
          <w:rFonts w:ascii="Times New Roman" w:hAnsi="Times New Roman" w:cs="Times New Roman"/>
          <w:sz w:val="24"/>
          <w:szCs w:val="24"/>
        </w:rPr>
        <w:lastRenderedPageBreak/>
        <w:t xml:space="preserve">However, </w:t>
      </w:r>
      <w:r w:rsidRPr="001602B7">
        <w:rPr>
          <w:rFonts w:ascii="Times New Roman" w:hAnsi="Times New Roman" w:cs="Times New Roman"/>
          <w:sz w:val="24"/>
          <w:szCs w:val="24"/>
        </w:rPr>
        <w:t>GmFIP37d</w:t>
      </w:r>
      <w:r>
        <w:rPr>
          <w:rFonts w:ascii="Times New Roman" w:hAnsi="Times New Roman" w:cs="Times New Roman"/>
          <w:sz w:val="24"/>
          <w:szCs w:val="24"/>
        </w:rPr>
        <w:t xml:space="preserve"> interacts with two reader families including </w:t>
      </w:r>
      <w:r w:rsidRPr="001602B7">
        <w:rPr>
          <w:rFonts w:ascii="Times New Roman" w:hAnsi="Times New Roman" w:cs="Times New Roman"/>
          <w:sz w:val="24"/>
          <w:szCs w:val="24"/>
        </w:rPr>
        <w:t>GmECT10</w:t>
      </w:r>
      <w:r>
        <w:rPr>
          <w:rFonts w:ascii="Times New Roman" w:hAnsi="Times New Roman" w:cs="Times New Roman"/>
          <w:sz w:val="24"/>
          <w:szCs w:val="24"/>
        </w:rPr>
        <w:t xml:space="preserve"> and </w:t>
      </w:r>
      <w:r w:rsidRPr="001602B7">
        <w:rPr>
          <w:rFonts w:ascii="Times New Roman" w:hAnsi="Times New Roman" w:cs="Times New Roman"/>
          <w:sz w:val="24"/>
          <w:szCs w:val="24"/>
        </w:rPr>
        <w:t>GmECT1</w:t>
      </w:r>
      <w:r>
        <w:rPr>
          <w:rFonts w:ascii="Times New Roman" w:hAnsi="Times New Roman" w:cs="Times New Roman"/>
          <w:sz w:val="24"/>
          <w:szCs w:val="24"/>
        </w:rPr>
        <w:t xml:space="preserve">4. </w:t>
      </w:r>
      <w:r w:rsidRPr="001602B7">
        <w:rPr>
          <w:rFonts w:ascii="Times New Roman" w:hAnsi="Times New Roman" w:cs="Times New Roman"/>
          <w:sz w:val="24"/>
          <w:szCs w:val="24"/>
        </w:rPr>
        <w:t>GmVIRILIZER2</w:t>
      </w:r>
      <w:r>
        <w:rPr>
          <w:rFonts w:ascii="Times New Roman" w:hAnsi="Times New Roman" w:cs="Times New Roman"/>
          <w:sz w:val="24"/>
          <w:szCs w:val="24"/>
        </w:rPr>
        <w:t xml:space="preserve"> interacts with </w:t>
      </w:r>
      <w:r w:rsidRPr="001602B7">
        <w:rPr>
          <w:rFonts w:ascii="Times New Roman" w:hAnsi="Times New Roman" w:cs="Times New Roman"/>
          <w:sz w:val="24"/>
          <w:szCs w:val="24"/>
        </w:rPr>
        <w:t>GmMTB1</w:t>
      </w:r>
      <w:r>
        <w:rPr>
          <w:rFonts w:ascii="Times New Roman" w:hAnsi="Times New Roman" w:cs="Times New Roman"/>
          <w:sz w:val="24"/>
          <w:szCs w:val="24"/>
        </w:rPr>
        <w:t xml:space="preserve">, </w:t>
      </w:r>
      <w:r w:rsidRPr="001602B7">
        <w:rPr>
          <w:rFonts w:ascii="Times New Roman" w:hAnsi="Times New Roman" w:cs="Times New Roman"/>
          <w:sz w:val="24"/>
          <w:szCs w:val="24"/>
        </w:rPr>
        <w:t>GmECT10</w:t>
      </w:r>
      <w:r>
        <w:rPr>
          <w:rFonts w:ascii="Times New Roman" w:hAnsi="Times New Roman" w:cs="Times New Roman"/>
          <w:sz w:val="24"/>
          <w:szCs w:val="24"/>
        </w:rPr>
        <w:t xml:space="preserve">, </w:t>
      </w:r>
      <w:r w:rsidRPr="001602B7">
        <w:rPr>
          <w:rFonts w:ascii="Times New Roman" w:hAnsi="Times New Roman" w:cs="Times New Roman"/>
          <w:sz w:val="24"/>
          <w:szCs w:val="24"/>
        </w:rPr>
        <w:t>GmECT14</w:t>
      </w:r>
      <w:r>
        <w:rPr>
          <w:rFonts w:ascii="Times New Roman" w:hAnsi="Times New Roman" w:cs="Times New Roman"/>
          <w:sz w:val="24"/>
          <w:szCs w:val="24"/>
        </w:rPr>
        <w:t xml:space="preserve"> and </w:t>
      </w:r>
      <w:r w:rsidRPr="001602B7">
        <w:rPr>
          <w:rFonts w:ascii="Times New Roman" w:hAnsi="Times New Roman" w:cs="Times New Roman"/>
          <w:sz w:val="24"/>
          <w:szCs w:val="24"/>
        </w:rPr>
        <w:t>GmMTB2</w:t>
      </w:r>
      <w:r>
        <w:rPr>
          <w:rFonts w:ascii="Times New Roman" w:hAnsi="Times New Roman" w:cs="Times New Roman"/>
          <w:sz w:val="24"/>
          <w:szCs w:val="24"/>
        </w:rPr>
        <w:t>.</w:t>
      </w:r>
      <w:r w:rsidR="00EB3073">
        <w:rPr>
          <w:rFonts w:ascii="Times New Roman" w:hAnsi="Times New Roman" w:cs="Times New Roman"/>
          <w:sz w:val="24"/>
          <w:szCs w:val="24"/>
        </w:rPr>
        <w:t xml:space="preserve"> </w:t>
      </w:r>
      <w:r w:rsidR="00627871">
        <w:rPr>
          <w:rFonts w:ascii="Times New Roman" w:hAnsi="Times New Roman" w:cs="Times New Roman"/>
          <w:sz w:val="24"/>
          <w:szCs w:val="24"/>
        </w:rPr>
        <w:t xml:space="preserve">The protein structure of </w:t>
      </w:r>
      <w:r w:rsidR="00A97016">
        <w:rPr>
          <w:rFonts w:ascii="Times New Roman" w:hAnsi="Times New Roman" w:cs="Times New Roman"/>
          <w:sz w:val="24"/>
          <w:szCs w:val="24"/>
        </w:rPr>
        <w:t xml:space="preserve">10 hub genes </w:t>
      </w:r>
      <w:r w:rsidR="00DE50AC">
        <w:rPr>
          <w:rFonts w:ascii="Times New Roman" w:hAnsi="Times New Roman" w:cs="Times New Roman"/>
          <w:sz w:val="24"/>
          <w:szCs w:val="24"/>
        </w:rPr>
        <w:t>was</w:t>
      </w:r>
      <w:r w:rsidR="00A97016">
        <w:rPr>
          <w:rFonts w:ascii="Times New Roman" w:hAnsi="Times New Roman" w:cs="Times New Roman"/>
          <w:sz w:val="24"/>
          <w:szCs w:val="24"/>
        </w:rPr>
        <w:t xml:space="preserve"> predicted using </w:t>
      </w:r>
      <w:r w:rsidR="00E356C5">
        <w:rPr>
          <w:rFonts w:ascii="Times New Roman" w:hAnsi="Times New Roman" w:cs="Times New Roman"/>
          <w:sz w:val="24"/>
          <w:szCs w:val="24"/>
        </w:rPr>
        <w:t>SWISS-MODEL</w:t>
      </w:r>
      <w:r w:rsidR="005A5F9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{"citationItems":[{"id":"ITEM-1","itemData":{"DOI":"10.1093/nar/gky427","ISSN":"13624962","PMID":"29788355","abstract":"Homology modelling has matured into an important technique in structural biology, significantly contributing to narrowing the gap between known protein sequences and experimentally determined structures. Fully automated workflows and servers simplify and streamline the homology modelling process, also allowing users without a specific computational expertise to generate reliable protein models and have easy access to modelling results, their visualization and interpretation. Here, we present an update to the SWISS-MODEL server, which pioneered the field of automated modelling 25 years ago and been continuously further developed. Recently, its functionality has been extended to the modelling of homo- and heteromeric complexes. Starting from the amino acid sequences of the interacting proteins, both the stoichiometry and the overall structure of the complex are inferred by homology modelling. Other major improvements include the implementation of a new modelling engine, ProMod3 and the introduction a new local model quality estimation method, QMEANDisCo. SWISS-MODEL is freely available at https://swissmodel.expasy.org.","author":[{"dropping-particle":"","family":"Waterhouse","given":"Andrew","non-dropping-particle":"","parse-names":false,"suffix":""},{"dropping-particle":"","family":"Bertoni","given":"Martino","non-dropping-particle":"","parse-names":false,"suffix":""},{"dropping-particle":"","family":"Bienert","given":"Stefan","non-dropping-particle":"","parse-names":false,"suffix":""},{"dropping-particle":"","family":"Studer","given":"Gabriel","non-dropping-particle":"","parse-names":false,"suffix":""},{"dropping-particle":"","family":"Tauriello","given":"Gerardo","non-dropping-particle":"","parse-names":false,"suffix":""},{"dropping-particle":"","family":"Gumienny","given":"Rafal","non-dropping-particle":"","parse-names":false,"suffix":""},{"dropping-particle":"","family":"Heer","given":"Florian T.","non-dropping-particle":"","parse-names":false,"suffix":""},{"dropping-particle":"","family":"Beer","given":"Tjaart A.P.","non-dropping-particle":"De","parse-names":false,"suffix":""},{"dropping-particle":"","family":"Rempfer","given":"Christine","non-dropping-particle":"","parse-names":false,"suffix":""},{"dropping-particle":"","family":"Bordoli","given":"Lorenza","non-dropping-particle":"","parse-names":false,"suffix":""},{"dropping-particle":"","family":"Lepore","given":"Rosalba","non-dropping-particle":"","parse-names":false,"suffix":""},{"dropping-particle":"","family":"Schwede","given":"Torsten","non-dropping-particle":"","parse-names":false,"suffix":""}],"container-title":"Nucleic Acids Research","id":"ITEM-1","issue":"W1","issued":{"date-parts":[["2018"]]},"page":"W296-W303","publisher":"Oxford University Press","title":"SWISS-MODEL: Homology modelling of protein structures and complexes","type":"article-journal","volume":"46"},"uris":["http://www.mendeley.com/documents/?uuid=22f6bc7a-5433-486c-a72a-c06bb8d03c0d"]}],"mendeley":{"formattedCitation":"[54]","plainTextFormattedCitation":"[54]","previouslyFormattedCitation":"[54]"},"properties":{"noteIndex":0},"schema":"https://github.com/citation-style-language/schema/raw/master/csl-citation.json"}</w:instrText>
      </w:r>
      <w:r w:rsidR="005A5F9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[54]</w:t>
      </w:r>
      <w:r w:rsidR="005A5F98">
        <w:rPr>
          <w:rFonts w:ascii="Times New Roman" w:hAnsi="Times New Roman" w:cs="Times New Roman"/>
          <w:sz w:val="24"/>
          <w:szCs w:val="24"/>
        </w:rPr>
        <w:fldChar w:fldCharType="end"/>
      </w:r>
      <w:r w:rsidR="00A97016">
        <w:rPr>
          <w:rFonts w:ascii="Times New Roman" w:hAnsi="Times New Roman" w:cs="Times New Roman"/>
          <w:sz w:val="24"/>
          <w:szCs w:val="24"/>
        </w:rPr>
        <w:t xml:space="preserve">. </w:t>
      </w:r>
      <w:r w:rsidR="00520C9C">
        <w:rPr>
          <w:rFonts w:ascii="Times New Roman" w:hAnsi="Times New Roman" w:cs="Times New Roman"/>
          <w:sz w:val="24"/>
          <w:szCs w:val="24"/>
        </w:rPr>
        <w:t xml:space="preserve">Protein structure has </w:t>
      </w:r>
      <w:r w:rsidR="00677A8C">
        <w:rPr>
          <w:rFonts w:ascii="Times New Roman" w:hAnsi="Times New Roman" w:cs="Times New Roman"/>
          <w:sz w:val="24"/>
          <w:szCs w:val="24"/>
        </w:rPr>
        <w:t xml:space="preserve">a </w:t>
      </w:r>
      <w:r w:rsidR="00520C9C">
        <w:rPr>
          <w:rFonts w:ascii="Times New Roman" w:hAnsi="Times New Roman" w:cs="Times New Roman"/>
          <w:sz w:val="24"/>
          <w:szCs w:val="24"/>
        </w:rPr>
        <w:t>polypeptide chain</w:t>
      </w:r>
      <w:r w:rsidR="00EF3CF4">
        <w:rPr>
          <w:rFonts w:ascii="Times New Roman" w:hAnsi="Times New Roman" w:cs="Times New Roman"/>
          <w:sz w:val="24"/>
          <w:szCs w:val="24"/>
        </w:rPr>
        <w:t xml:space="preserve"> of amino </w:t>
      </w:r>
      <w:r w:rsidR="00677A8C">
        <w:rPr>
          <w:rFonts w:ascii="Times New Roman" w:hAnsi="Times New Roman" w:cs="Times New Roman"/>
          <w:sz w:val="24"/>
          <w:szCs w:val="24"/>
        </w:rPr>
        <w:t>acids</w:t>
      </w:r>
      <w:r w:rsidR="00EF3CF4">
        <w:rPr>
          <w:rFonts w:ascii="Times New Roman" w:hAnsi="Times New Roman" w:cs="Times New Roman"/>
          <w:sz w:val="24"/>
          <w:szCs w:val="24"/>
        </w:rPr>
        <w:t xml:space="preserve"> </w:t>
      </w:r>
      <w:r w:rsidR="00035984">
        <w:rPr>
          <w:rFonts w:ascii="Times New Roman" w:hAnsi="Times New Roman" w:cs="Times New Roman"/>
          <w:sz w:val="24"/>
          <w:szCs w:val="24"/>
        </w:rPr>
        <w:t>specific to each protein type</w:t>
      </w:r>
      <w:r w:rsidR="002906B5">
        <w:rPr>
          <w:rFonts w:ascii="Times New Roman" w:hAnsi="Times New Roman" w:cs="Times New Roman"/>
          <w:sz w:val="24"/>
          <w:szCs w:val="24"/>
        </w:rPr>
        <w:t>. The chain is folded into</w:t>
      </w:r>
      <w:r w:rsidR="00677A8C">
        <w:rPr>
          <w:rFonts w:ascii="Times New Roman" w:hAnsi="Times New Roman" w:cs="Times New Roman"/>
          <w:sz w:val="24"/>
          <w:szCs w:val="24"/>
        </w:rPr>
        <w:t xml:space="preserve"> a </w:t>
      </w:r>
      <w:r w:rsidR="00677A8C" w:rsidRPr="00F073B2">
        <w:rPr>
          <w:rFonts w:ascii="Times New Roman" w:hAnsi="Times New Roman" w:cs="Times New Roman"/>
          <w:sz w:val="24"/>
          <w:szCs w:val="24"/>
        </w:rPr>
        <w:t>secondary structure</w:t>
      </w:r>
      <w:r w:rsidR="00677A8C">
        <w:rPr>
          <w:rFonts w:ascii="Times New Roman" w:hAnsi="Times New Roman" w:cs="Times New Roman"/>
          <w:sz w:val="24"/>
          <w:szCs w:val="24"/>
        </w:rPr>
        <w:t xml:space="preserve"> </w:t>
      </w:r>
      <w:r w:rsidR="00BD599D">
        <w:rPr>
          <w:rFonts w:ascii="Times New Roman" w:hAnsi="Times New Roman" w:cs="Times New Roman"/>
          <w:sz w:val="24"/>
          <w:szCs w:val="24"/>
        </w:rPr>
        <w:t>characterized</w:t>
      </w:r>
      <w:r w:rsidR="00035984">
        <w:rPr>
          <w:rFonts w:ascii="Times New Roman" w:hAnsi="Times New Roman" w:cs="Times New Roman"/>
          <w:sz w:val="24"/>
          <w:szCs w:val="24"/>
        </w:rPr>
        <w:t xml:space="preserve"> by</w:t>
      </w:r>
      <w:r w:rsidR="00677A8C">
        <w:rPr>
          <w:rFonts w:ascii="Times New Roman" w:hAnsi="Times New Roman" w:cs="Times New Roman"/>
          <w:sz w:val="24"/>
          <w:szCs w:val="24"/>
        </w:rPr>
        <w:t xml:space="preserve"> </w:t>
      </w:r>
      <w:r w:rsidR="00677A8C" w:rsidRPr="00F073B2">
        <w:rPr>
          <w:rFonts w:ascii="Times New Roman" w:hAnsi="Times New Roman" w:cs="Times New Roman"/>
          <w:sz w:val="24"/>
          <w:szCs w:val="24"/>
        </w:rPr>
        <w:t>alpha-helices and beta-sheets</w:t>
      </w:r>
      <w:r w:rsidR="00770343">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{"citationItems":[{"id":"ITEM-1","itemData":{"DOI":"10.1371/journal.pone.0304039","ISBN":"1111111111","ISSN":"19326203","PMID":"38865327","abstract":"Methylglyoxal (MG) is a highly cytotoxic molecule produced in all biological systems, which could be converted into non-toxic D-lactate by an evolutionarily conserved glyoxalase pathway. Glutathione-dependent glyoxalase I (GLYI) and glyoxalase II (GLYII) are responsible for the detoxification of MG into D-lactate in sequential reactions, while DJ-1 domain containing glyoxalase III (GLYIII) catalyzes the same reaction in a single step without glutathione dependency. Afterwards, D-lactate dehydrogenase (D-LDH) converts D-lactate into pyruvate, a metabolically usable intermediate. In the study, a comprehensive genome-wide investigation has been performed in one of the important vegetable plants, tomato to identify 13 putative GLYI, 4 GLYII, 3 GLYIII (DJ-1), and 4 D-LDH genes. Expression pattern analysis using microarray data confirmed their ubiquitous presence in different tissues and developmental stages. Moreover, stress treatment of tomato seedlings and subsequent qRT-PCR demonstrated upregulation of SlGLYI-2, SlGLYI-3, SlGLYI-6A, SlGLYII-1A, SlGLYII-3B, SlDJ-1A, SlDLDH-1 and SlDLDH-4 in response to different abiotic stresses, whereas SlGLYI-6B, SlGLYII-1B, SlGLYII-3A, SlDJ-1D and SlDLDH-2 were downregulated. Expression data also revealed SlGLYII-1B, SlGLYI-1A, SlGLYI-2, SlDJ-1D, and SlDLDH-4 were upregulated in response to various pathogenic infections, indicating the role of MG detoxifying enzymes in both plant defence and stress modulation. The functional characterization of each of these members could lay the foundation for the development of stress and diseaseresistant plants promoting sustainable agriculture and production.","author":[{"dropping-particle":"","family":"Masum","given":"Abdullah","non-dropping-particle":"Al","parse-names":false,"suffix":""},{"dropping-particle":"","family":"Arman","given":"Md Sakil","non-dropping-particle":"","parse-names":false,"suffix":""},{"dropping-particle":"","family":"Ghosh","given":"Ajit","non-dropping-particle":"","parse-names":false,"suffix":""}],"container-title":"PLoS ONE","id":"ITEM-1","issue":"6 June","issued":{"date-parts":[["2024"]]},"page":"1-27","title":"Methylglyoxal detoxifying gene families in tomato: Genome-wide identification, evolution, functional prediction, and transcript profiling","type":"article-journal","volume":"19"},"uris":["http://www.mendeley.com/documents/?uuid=8abadc4c-7cbf-4f85-83b1-9ffb72a6fdd7"]}],"mendeley":{"formattedCitation":"[62]","plainTextFormattedCitation":"[62]","previouslyFormattedCitation":"[62]"},"properties":{"noteIndex":0},"schema":"https://github.com/citation-style-language/schema/raw/master/csl-citation.json"}</w:instrText>
      </w:r>
      <w:r w:rsidR="00770343">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[62]</w:t>
      </w:r>
      <w:r w:rsidR="00770343">
        <w:rPr>
          <w:rFonts w:ascii="Times New Roman" w:hAnsi="Times New Roman" w:cs="Times New Roman"/>
          <w:sz w:val="24"/>
          <w:szCs w:val="24"/>
        </w:rPr>
        <w:fldChar w:fldCharType="end"/>
      </w:r>
      <w:r w:rsidR="00677A8C">
        <w:rPr>
          <w:rFonts w:ascii="Times New Roman" w:hAnsi="Times New Roman" w:cs="Times New Roman"/>
          <w:sz w:val="24"/>
          <w:szCs w:val="24"/>
        </w:rPr>
        <w:t>.</w:t>
      </w:r>
      <w:r w:rsidR="00D004BA">
        <w:rPr>
          <w:rFonts w:ascii="Times New Roman" w:hAnsi="Times New Roman" w:cs="Times New Roman"/>
          <w:sz w:val="24"/>
          <w:szCs w:val="24"/>
        </w:rPr>
        <w:t xml:space="preserve"> </w:t>
      </w:r>
      <w:r w:rsidR="00A172BC">
        <w:rPr>
          <w:rFonts w:ascii="Times New Roman" w:hAnsi="Times New Roman" w:cs="Times New Roman"/>
          <w:sz w:val="24"/>
          <w:szCs w:val="24"/>
        </w:rPr>
        <w:t xml:space="preserve">All the predicted </w:t>
      </w:r>
      <w:r w:rsidR="00043F94">
        <w:rPr>
          <w:rFonts w:ascii="Times New Roman" w:hAnsi="Times New Roman" w:cs="Times New Roman"/>
          <w:sz w:val="24"/>
          <w:szCs w:val="24"/>
        </w:rPr>
        <w:t>structures</w:t>
      </w:r>
      <w:r w:rsidR="00A172BC">
        <w:rPr>
          <w:rFonts w:ascii="Times New Roman" w:hAnsi="Times New Roman" w:cs="Times New Roman"/>
          <w:sz w:val="24"/>
          <w:szCs w:val="24"/>
        </w:rPr>
        <w:t xml:space="preserve"> are depicted in </w:t>
      </w:r>
      <w:r w:rsidR="00BD599D" w:rsidRPr="007A55BE">
        <w:rPr>
          <w:rFonts w:ascii="Times New Roman" w:hAnsi="Times New Roman" w:cs="Times New Roman"/>
          <w:b/>
          <w:bCs/>
          <w:sz w:val="24"/>
          <w:szCs w:val="24"/>
        </w:rPr>
        <w:t>(</w:t>
      </w:r>
      <w:r w:rsidR="00043F94" w:rsidRPr="007A55BE">
        <w:rPr>
          <w:rFonts w:ascii="Times New Roman" w:hAnsi="Times New Roman" w:cs="Times New Roman"/>
          <w:b/>
          <w:bCs/>
          <w:sz w:val="24"/>
          <w:szCs w:val="24"/>
        </w:rPr>
        <w:t>F</w:t>
      </w:r>
      <w:r w:rsidR="00A172BC" w:rsidRPr="007A55BE">
        <w:rPr>
          <w:rFonts w:ascii="Times New Roman" w:hAnsi="Times New Roman" w:cs="Times New Roman"/>
          <w:b/>
          <w:bCs/>
          <w:sz w:val="24"/>
          <w:szCs w:val="24"/>
        </w:rPr>
        <w:t xml:space="preserve">igure </w:t>
      </w:r>
      <w:r w:rsidR="00BD599D" w:rsidRPr="007A55BE">
        <w:rPr>
          <w:rFonts w:ascii="Times New Roman" w:hAnsi="Times New Roman" w:cs="Times New Roman"/>
          <w:b/>
          <w:bCs/>
          <w:sz w:val="24"/>
          <w:szCs w:val="24"/>
        </w:rPr>
        <w:t>8)</w:t>
      </w:r>
      <w:r w:rsidR="00043F94" w:rsidRPr="007A55BE">
        <w:rPr>
          <w:rFonts w:ascii="Times New Roman" w:hAnsi="Times New Roman" w:cs="Times New Roman"/>
          <w:b/>
          <w:bCs/>
          <w:sz w:val="24"/>
          <w:szCs w:val="24"/>
        </w:rPr>
        <w:t>.</w:t>
      </w:r>
    </w:p>
    <w:p w14:paraId="689D73AC" w14:textId="002508F0" w:rsidR="00223593" w:rsidRDefault="009E16AA"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E65551">
        <w:rPr>
          <w:rFonts w:ascii="Times New Roman" w:hAnsi="Times New Roman" w:cs="Times New Roman"/>
          <w:b/>
          <w:bCs/>
          <w:sz w:val="24"/>
          <w:szCs w:val="24"/>
        </w:rPr>
        <w:t>8</w:t>
      </w:r>
      <w:r>
        <w:rPr>
          <w:rFonts w:ascii="Times New Roman" w:hAnsi="Times New Roman" w:cs="Times New Roman"/>
          <w:b/>
          <w:bCs/>
          <w:sz w:val="24"/>
          <w:szCs w:val="24"/>
        </w:rPr>
        <w:t xml:space="preserve">. </w:t>
      </w:r>
      <w:r w:rsidR="00223593" w:rsidRPr="00223593">
        <w:rPr>
          <w:rFonts w:ascii="Times New Roman" w:hAnsi="Times New Roman" w:cs="Times New Roman"/>
          <w:b/>
          <w:bCs/>
          <w:sz w:val="24"/>
          <w:szCs w:val="24"/>
        </w:rPr>
        <w:t>Micro RNA target prediction</w:t>
      </w:r>
    </w:p>
    <w:p w14:paraId="7E844458" w14:textId="15C39273" w:rsidR="00997D8E" w:rsidRDefault="00CB2A2B" w:rsidP="00774A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Potential miRNA binding sites of m6A regulatory genes were also examined by using </w:t>
      </w:r>
      <w:proofErr w:type="spellStart"/>
      <w:r>
        <w:rPr>
          <w:rFonts w:ascii="Times New Roman" w:hAnsi="Times New Roman" w:cs="Times New Roman"/>
          <w:sz w:val="24"/>
          <w:szCs w:val="24"/>
        </w:rPr>
        <w:t>psRNATarget</w:t>
      </w:r>
      <w:proofErr w:type="spellEnd"/>
      <w:r w:rsidR="00D001B0">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{"citationItems":[{"id":"ITEM-1","itemData":{"DOI":"10.1093/nar/gky316","ISSN":"13624962","PMID":"29718424","abstract":"Plant regulatory small RNAs (sRNAs), which include most microRNAs (miRNAs) and a subset of small interfering RNAs (siRNAs), such as the phased siRNAs (phasiRNAs), play important roles in regulating gene expression. Although generated from genetically distinct biogenesis pathways, these regulatory sRNAs share the same mechanisms for posttranslational gene silencing and translational inhibition. psRNATarget was developed to identify plant sRNA targets by (i) analyzing complementary matching between the sRNA sequence and target mRNA sequence using a predefined scoring schema and (ii) by evaluating target site accessibility. This update enhances its analytical performance by developing a new scoring schema that is capable of discovering miRNA-mRNA interactions at higher 'recall rates' without significantly increasing total prediction output. The scoring procedure is customizable for the users to search both canonical and noncanonical targets. This update also enables transmitting and analyzing 'big' data empowered by (a) the implementation of multi-threading chunked file uploading, which can be paused and resumed, using HTML5 APIs and (b) the allocation of significantly more computing nodes to its back-end Linux cluster. The updated psRNATarget server has clear, compelling and user-friendly interfaces that enhance user experiences and present data clearly and concisely.","author":[{"dropping-particle":"","family":"Dai","given":"Xinbin","non-dropping-particle":"","parse-names":false,"suffix":""},{"dropping-particle":"","family":"Zhuang","given":"Zhaohong","non-dropping-particle":"","parse-names":false,"suffix":""},{"dropping-particle":"","family":"Zhao","given":"Patrick Xuechun","non-dropping-particle":"","parse-names":false,"suffix":""}],"container-title":"Nucleic Acids Research","id":"ITEM-1","issue":"W1","issued":{"date-parts":[["2018"]]},"page":"W49-W54","publisher":"Oxford University Press","title":"PsRNATarget: A plant small RNA target analysis server (2017 release)","type":"article-journal","volume":"46"},"uris":["http://www.mendeley.com/documents/?uuid=87899ce2-e073-4b15-b013-d980dd19d343"]}],"mendeley":{"formattedCitation":"[57]","plainTextFormattedCitation":"[57]","previouslyFormattedCitation":"[57]"},"properties":{"noteIndex":0},"schema":"https://github.com/citation-style-language/schema/raw/master/csl-citation.json"}</w:instrText>
      </w:r>
      <w:r w:rsidR="00D001B0">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[57]</w:t>
      </w:r>
      <w:r w:rsidR="00D001B0">
        <w:rPr>
          <w:rFonts w:ascii="Times New Roman" w:hAnsi="Times New Roman" w:cs="Times New Roman"/>
          <w:sz w:val="24"/>
          <w:szCs w:val="24"/>
        </w:rPr>
        <w:fldChar w:fldCharType="end"/>
      </w:r>
      <w:r w:rsidR="005475F8" w:rsidRPr="005475F8">
        <w:rPr>
          <w:rFonts w:ascii="Times New Roman" w:hAnsi="Times New Roman" w:cs="Times New Roman"/>
          <w:sz w:val="24"/>
          <w:szCs w:val="24"/>
        </w:rPr>
        <w:t xml:space="preserve">. 10 </w:t>
      </w:r>
      <w:r w:rsidR="005475F8">
        <w:rPr>
          <w:rFonts w:ascii="Times New Roman" w:hAnsi="Times New Roman" w:cs="Times New Roman"/>
          <w:sz w:val="24"/>
          <w:szCs w:val="24"/>
        </w:rPr>
        <w:t>writer</w:t>
      </w:r>
      <w:r w:rsidR="00FA0049">
        <w:rPr>
          <w:rFonts w:ascii="Times New Roman" w:hAnsi="Times New Roman" w:cs="Times New Roman"/>
          <w:sz w:val="24"/>
          <w:szCs w:val="24"/>
        </w:rPr>
        <w:t>s</w:t>
      </w:r>
      <w:r w:rsidR="005475F8" w:rsidRPr="005475F8">
        <w:rPr>
          <w:rFonts w:ascii="Times New Roman" w:hAnsi="Times New Roman" w:cs="Times New Roman"/>
          <w:sz w:val="24"/>
          <w:szCs w:val="24"/>
        </w:rPr>
        <w:t xml:space="preserve"> had 81 miRNAs, 10 erasers had 31 miRNAs, and 18 readers had 60 miRNAs after interactions with an Expectation penalty score less than 5 were filtered out</w:t>
      </w:r>
      <w:r w:rsidR="0068559E">
        <w:rPr>
          <w:rFonts w:ascii="Times New Roman" w:hAnsi="Times New Roman" w:cs="Times New Roman"/>
          <w:sz w:val="24"/>
          <w:szCs w:val="24"/>
        </w:rPr>
        <w:t xml:space="preserve"> </w:t>
      </w:r>
      <w:r w:rsidR="0068559E" w:rsidRPr="0068559E">
        <w:rPr>
          <w:rFonts w:ascii="Times New Roman" w:hAnsi="Times New Roman" w:cs="Times New Roman"/>
          <w:b/>
          <w:bCs/>
          <w:sz w:val="24"/>
          <w:szCs w:val="24"/>
        </w:rPr>
        <w:t>(Figure 9</w:t>
      </w:r>
      <w:r w:rsidR="006653FA">
        <w:rPr>
          <w:rFonts w:ascii="Times New Roman" w:hAnsi="Times New Roman" w:cs="Times New Roman"/>
          <w:b/>
          <w:bCs/>
          <w:sz w:val="24"/>
          <w:szCs w:val="24"/>
        </w:rPr>
        <w:t xml:space="preserve"> and Supplementary Table 1</w:t>
      </w:r>
      <w:r w:rsidR="0068559E" w:rsidRPr="0068559E">
        <w:rPr>
          <w:rFonts w:ascii="Times New Roman" w:hAnsi="Times New Roman" w:cs="Times New Roman"/>
          <w:b/>
          <w:bCs/>
          <w:sz w:val="24"/>
          <w:szCs w:val="24"/>
        </w:rPr>
        <w:t>)</w:t>
      </w:r>
      <w:r w:rsidR="005475F8" w:rsidRPr="005475F8">
        <w:rPr>
          <w:rFonts w:ascii="Times New Roman" w:hAnsi="Times New Roman" w:cs="Times New Roman"/>
          <w:sz w:val="24"/>
          <w:szCs w:val="24"/>
        </w:rPr>
        <w:t xml:space="preserve">. It is noteworthy that soybean m6A writers (n = 81) seemed to be more regulated by miRNA than m6A readers (n = 60) and erasers (n = 31). </w:t>
      </w:r>
      <w:r w:rsidR="00FA0049">
        <w:rPr>
          <w:rFonts w:ascii="Times New Roman" w:hAnsi="Times New Roman" w:cs="Times New Roman"/>
          <w:sz w:val="24"/>
          <w:szCs w:val="24"/>
        </w:rPr>
        <w:t>D</w:t>
      </w:r>
      <w:r w:rsidR="005475F8" w:rsidRPr="005475F8">
        <w:rPr>
          <w:rFonts w:ascii="Times New Roman" w:hAnsi="Times New Roman" w:cs="Times New Roman"/>
          <w:sz w:val="24"/>
          <w:szCs w:val="24"/>
        </w:rPr>
        <w:t xml:space="preserve">ifferent miRNA families have been shown </w:t>
      </w:r>
      <w:r w:rsidR="00ED63AA">
        <w:rPr>
          <w:rFonts w:ascii="Times New Roman" w:hAnsi="Times New Roman" w:cs="Times New Roman"/>
          <w:sz w:val="24"/>
          <w:szCs w:val="24"/>
        </w:rPr>
        <w:t xml:space="preserve">to exhibit specific target genes </w:t>
      </w:r>
      <w:r w:rsidR="00CD53EA">
        <w:rPr>
          <w:rFonts w:ascii="Times New Roman" w:hAnsi="Times New Roman" w:cs="Times New Roman"/>
          <w:sz w:val="24"/>
          <w:szCs w:val="24"/>
        </w:rPr>
        <w:t>frequently</w:t>
      </w:r>
      <w:r w:rsidR="00CD53EA" w:rsidRPr="0068559E">
        <w:rPr>
          <w:rFonts w:ascii="Times New Roman" w:hAnsi="Times New Roman" w:cs="Times New Roman"/>
          <w:b/>
          <w:bCs/>
          <w:sz w:val="24"/>
          <w:szCs w:val="24"/>
        </w:rPr>
        <w:t xml:space="preserve"> (</w:t>
      </w:r>
      <w:r w:rsidR="00D46B2A">
        <w:rPr>
          <w:rFonts w:ascii="Times New Roman" w:hAnsi="Times New Roman" w:cs="Times New Roman"/>
          <w:b/>
          <w:bCs/>
          <w:sz w:val="24"/>
          <w:szCs w:val="24"/>
        </w:rPr>
        <w:t>Figures</w:t>
      </w:r>
      <w:r w:rsidR="00D46B2A" w:rsidRPr="0068559E">
        <w:rPr>
          <w:rFonts w:ascii="Times New Roman" w:hAnsi="Times New Roman" w:cs="Times New Roman"/>
          <w:b/>
          <w:bCs/>
          <w:sz w:val="24"/>
          <w:szCs w:val="24"/>
        </w:rPr>
        <w:t xml:space="preserve"> 9</w:t>
      </w:r>
      <w:r w:rsidR="00D46B2A">
        <w:rPr>
          <w:rFonts w:ascii="Times New Roman" w:hAnsi="Times New Roman" w:cs="Times New Roman"/>
          <w:b/>
          <w:bCs/>
          <w:sz w:val="24"/>
          <w:szCs w:val="24"/>
        </w:rPr>
        <w:t>A, 9B and 9C</w:t>
      </w:r>
      <w:r w:rsidR="00D46B2A" w:rsidRPr="0068559E">
        <w:rPr>
          <w:rFonts w:ascii="Times New Roman" w:hAnsi="Times New Roman" w:cs="Times New Roman"/>
          <w:b/>
          <w:bCs/>
          <w:sz w:val="24"/>
          <w:szCs w:val="24"/>
        </w:rPr>
        <w:t>)</w:t>
      </w:r>
      <w:r w:rsidR="005475F8" w:rsidRPr="005475F8">
        <w:rPr>
          <w:rFonts w:ascii="Times New Roman" w:hAnsi="Times New Roman" w:cs="Times New Roman"/>
          <w:sz w:val="24"/>
          <w:szCs w:val="24"/>
        </w:rPr>
        <w:t xml:space="preserve">. </w:t>
      </w:r>
      <w:r w:rsidR="004E7186">
        <w:rPr>
          <w:rFonts w:ascii="Times New Roman" w:hAnsi="Times New Roman" w:cs="Times New Roman"/>
          <w:sz w:val="24"/>
          <w:szCs w:val="24"/>
        </w:rPr>
        <w:t xml:space="preserve">Interestingly </w:t>
      </w:r>
      <w:r w:rsidR="005475F8" w:rsidRPr="005475F8">
        <w:rPr>
          <w:rFonts w:ascii="Times New Roman" w:hAnsi="Times New Roman" w:cs="Times New Roman"/>
          <w:sz w:val="24"/>
          <w:szCs w:val="24"/>
        </w:rPr>
        <w:t xml:space="preserve">our research did not identify any miRNAs that regulate the two writers (GmMTC1 and GmMTC2), one eraser (ALKBH9B2), </w:t>
      </w:r>
      <w:r w:rsidR="004E7186">
        <w:rPr>
          <w:rFonts w:ascii="Times New Roman" w:hAnsi="Times New Roman" w:cs="Times New Roman"/>
          <w:sz w:val="24"/>
          <w:szCs w:val="24"/>
        </w:rPr>
        <w:t xml:space="preserve">and </w:t>
      </w:r>
      <w:r w:rsidR="005475F8" w:rsidRPr="005475F8">
        <w:rPr>
          <w:rFonts w:ascii="Times New Roman" w:hAnsi="Times New Roman" w:cs="Times New Roman"/>
          <w:sz w:val="24"/>
          <w:szCs w:val="24"/>
        </w:rPr>
        <w:t xml:space="preserve">one reader (ECT16) in soybeans. </w:t>
      </w:r>
      <w:commentRangeStart w:id="74"/>
      <w:r w:rsidR="005475F8" w:rsidRPr="005475F8">
        <w:rPr>
          <w:rFonts w:ascii="Times New Roman" w:hAnsi="Times New Roman" w:cs="Times New Roman"/>
          <w:sz w:val="24"/>
          <w:szCs w:val="24"/>
        </w:rPr>
        <w:t xml:space="preserve">Given the context-dependent activation of miRNA-mediated regulation, more research </w:t>
      </w:r>
      <w:r w:rsidR="006653FA">
        <w:rPr>
          <w:rFonts w:ascii="Times New Roman" w:hAnsi="Times New Roman" w:cs="Times New Roman"/>
          <w:sz w:val="24"/>
          <w:szCs w:val="24"/>
        </w:rPr>
        <w:t>is</w:t>
      </w:r>
      <w:r w:rsidR="005475F8" w:rsidRPr="005475F8">
        <w:rPr>
          <w:rFonts w:ascii="Times New Roman" w:hAnsi="Times New Roman" w:cs="Times New Roman"/>
          <w:sz w:val="24"/>
          <w:szCs w:val="24"/>
        </w:rPr>
        <w:t xml:space="preserve"> required </w:t>
      </w:r>
      <w:r w:rsidR="00ED63AA">
        <w:rPr>
          <w:rFonts w:ascii="Times New Roman" w:hAnsi="Times New Roman" w:cs="Times New Roman"/>
          <w:sz w:val="24"/>
          <w:szCs w:val="24"/>
        </w:rPr>
        <w:t>to understand the complex interactions among m6A regulatory genes fully</w:t>
      </w:r>
      <w:r w:rsidR="005475F8" w:rsidRPr="005475F8">
        <w:rPr>
          <w:rFonts w:ascii="Times New Roman" w:hAnsi="Times New Roman" w:cs="Times New Roman"/>
          <w:sz w:val="24"/>
          <w:szCs w:val="24"/>
        </w:rPr>
        <w:t>.</w:t>
      </w:r>
      <w:commentRangeEnd w:id="74"/>
      <w:r w:rsidR="00B91E46">
        <w:rPr>
          <w:rStyle w:val="CommentReference"/>
        </w:rPr>
        <w:commentReference w:id="74"/>
      </w:r>
    </w:p>
    <w:p w14:paraId="3B35A7DE" w14:textId="69A903D3" w:rsidR="000661C9" w:rsidRPr="00584790" w:rsidRDefault="001C4190" w:rsidP="00774A12">
      <w:pPr>
        <w:spacing w:line="360" w:lineRule="auto"/>
        <w:jc w:val="both"/>
        <w:rPr>
          <w:rFonts w:ascii="Times New Roman" w:hAnsi="Times New Roman" w:cs="Times New Roman"/>
          <w:b/>
          <w:bCs/>
          <w:sz w:val="24"/>
          <w:szCs w:val="24"/>
        </w:rPr>
      </w:pPr>
      <w:r w:rsidRPr="00584790">
        <w:rPr>
          <w:rFonts w:ascii="Times New Roman" w:hAnsi="Times New Roman" w:cs="Times New Roman"/>
          <w:b/>
          <w:bCs/>
          <w:sz w:val="24"/>
          <w:szCs w:val="24"/>
        </w:rPr>
        <w:t>3.</w:t>
      </w:r>
      <w:r w:rsidR="00413794">
        <w:rPr>
          <w:rFonts w:ascii="Times New Roman" w:hAnsi="Times New Roman" w:cs="Times New Roman"/>
          <w:b/>
          <w:bCs/>
          <w:sz w:val="24"/>
          <w:szCs w:val="24"/>
        </w:rPr>
        <w:t>9</w:t>
      </w:r>
      <w:r w:rsidRPr="00584790">
        <w:rPr>
          <w:rFonts w:ascii="Times New Roman" w:hAnsi="Times New Roman" w:cs="Times New Roman"/>
          <w:b/>
          <w:bCs/>
          <w:sz w:val="24"/>
          <w:szCs w:val="24"/>
        </w:rPr>
        <w:t xml:space="preserve">. </w:t>
      </w:r>
      <w:r w:rsidR="00A60D56">
        <w:rPr>
          <w:rFonts w:ascii="Times New Roman" w:hAnsi="Times New Roman" w:cs="Times New Roman"/>
          <w:b/>
          <w:bCs/>
          <w:sz w:val="24"/>
          <w:szCs w:val="24"/>
        </w:rPr>
        <w:t>Roots and Nodules</w:t>
      </w:r>
      <w:r w:rsidR="00E730A1" w:rsidRPr="00E730A1">
        <w:rPr>
          <w:rFonts w:ascii="Times New Roman" w:hAnsi="Times New Roman" w:cs="Times New Roman"/>
          <w:b/>
          <w:bCs/>
          <w:sz w:val="24"/>
          <w:szCs w:val="24"/>
        </w:rPr>
        <w:t xml:space="preserve"> expression analysis of m6A regulatory genes in </w:t>
      </w:r>
      <w:r w:rsidR="00E730A1">
        <w:rPr>
          <w:rFonts w:ascii="Times New Roman" w:hAnsi="Times New Roman" w:cs="Times New Roman"/>
          <w:b/>
          <w:bCs/>
          <w:sz w:val="24"/>
          <w:szCs w:val="24"/>
        </w:rPr>
        <w:t>soybean.</w:t>
      </w:r>
    </w:p>
    <w:p w14:paraId="0216ABB4" w14:textId="4FC0A67A" w:rsidR="0072317B" w:rsidRDefault="002C285A" w:rsidP="00774A12">
      <w:pPr>
        <w:spacing w:line="360" w:lineRule="auto"/>
        <w:jc w:val="both"/>
        <w:rPr>
          <w:rFonts w:ascii="Times New Roman" w:hAnsi="Times New Roman" w:cs="Times New Roman"/>
          <w:sz w:val="24"/>
          <w:szCs w:val="24"/>
        </w:rPr>
      </w:pPr>
      <w:r w:rsidRPr="002C285A">
        <w:rPr>
          <w:rFonts w:ascii="Times New Roman" w:hAnsi="Times New Roman" w:cs="Times New Roman"/>
          <w:sz w:val="24"/>
          <w:szCs w:val="24"/>
        </w:rPr>
        <w:t>Symbiotic legume nodules and lateral roots arise away from the root meristem via dedifferentiation events</w:t>
      </w:r>
      <w:r>
        <w:rPr>
          <w:rFonts w:ascii="Times New Roman" w:hAnsi="Times New Roman" w:cs="Times New Roman"/>
          <w:sz w:val="24"/>
          <w:szCs w:val="24"/>
        </w:rPr>
        <w:t xml:space="preserve"> in soybean</w:t>
      </w:r>
      <w:r w:rsidR="005D518D">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{"citationItems":[{"id":"ITEM-1","itemData":{"DOI":"10.3390/data4020064","ISSN":"23065729","abstract":"Symbiotic legume nodules and lateral roots arise away from the root meristem via dedifferentiation events. While these organs share some morphological and developmental similarities, whether legume nodules are modified lateral roots is an open question. We dissected emerging nodules, mature nodules, emerging lateral roots and young lateral roots, and constructed strand-specific RNA sequencing (RNAseq) libraries using polyA-enriched RNA preparations. Root sections above and below these organs, devoid of any lateral organs, were used to construct respective control tissue libraries. High sequence quality, predominant mapping to coding sequences, and consistency between replicates indicated that the RNAseq libraries were of a very high quality. We identified genes enriched in emerging nodules, mature nodules, emerging lateral roots and young lateral roots in soybean by comparing global gene expression profiles between each of these organs and adjacent root segments. Potential uses for this high quality transcriptome data set include generation of global gene regulatory networks to identify key regulators; metabolic pathway analyses and comparative analyses of key gene families to discover organ-specific biological processes; and identification of organ-specific alternate spliced transcripts. When combined with other similar datasets, especially from leguminous plants, these analyses can help answer questions on the evolutionary origins of root nodules and relationships between the development of different plant lateral organs.","author":[{"dropping-particle":"","family":"Adhikari","given":"Sajag","non-dropping-particle":"","parse-names":false,"suffix":""},{"dropping-particle":"","family":"Damodaran","given":"Suresh","non-dropping-particle":"","parse-names":false,"suffix":""},{"dropping-particle":"","family":"Subramanian","given":"Senthil","non-dropping-particle":"","parse-names":false,"suffix":""}],"container-title":"Data","id":"ITEM-1","issue":"2","issued":{"date-parts":[["2019"]]},"page":"1-11","title":"Lateral root and nodule transcriptomes of soybean","type":"article-journal","volume":"4"},"uris":["http://www.mendeley.com/documents/?uuid=90109aa2-819f-49d3-b01f-763f60e964ec"]}],"mendeley":{"formattedCitation":"[59]","plainTextFormattedCitation":"[59]","previouslyFormattedCitation":"[59]"},"properties":{"noteIndex":0},"schema":"https://github.com/citation-style-language/schema/raw/master/csl-citation.json"}</w:instrText>
      </w:r>
      <w:r w:rsidR="005D518D">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[59]</w:t>
      </w:r>
      <w:r w:rsidR="005D518D">
        <w:rPr>
          <w:rFonts w:ascii="Times New Roman" w:hAnsi="Times New Roman" w:cs="Times New Roman"/>
          <w:sz w:val="24"/>
          <w:szCs w:val="24"/>
        </w:rPr>
        <w:fldChar w:fldCharType="end"/>
      </w:r>
      <w:r w:rsidR="002B6ED1">
        <w:rPr>
          <w:rFonts w:ascii="Times New Roman" w:hAnsi="Times New Roman" w:cs="Times New Roman"/>
          <w:sz w:val="24"/>
          <w:szCs w:val="24"/>
        </w:rPr>
        <w:t>. These</w:t>
      </w:r>
      <w:r w:rsidR="002B6ED1" w:rsidRPr="002B6ED1">
        <w:rPr>
          <w:rFonts w:ascii="Times New Roman" w:hAnsi="Times New Roman" w:cs="Times New Roman"/>
          <w:sz w:val="24"/>
          <w:szCs w:val="24"/>
        </w:rPr>
        <w:t xml:space="preserve"> organs share some morphological and developmental similarities</w:t>
      </w:r>
      <w:r w:rsidR="002B6ED1">
        <w:rPr>
          <w:rFonts w:ascii="Times New Roman" w:hAnsi="Times New Roman" w:cs="Times New Roman"/>
          <w:sz w:val="24"/>
          <w:szCs w:val="24"/>
        </w:rPr>
        <w:t xml:space="preserve">. </w:t>
      </w:r>
      <w:r w:rsidR="005F021D">
        <w:rPr>
          <w:rFonts w:ascii="Times New Roman" w:hAnsi="Times New Roman" w:cs="Times New Roman"/>
          <w:sz w:val="24"/>
          <w:szCs w:val="24"/>
        </w:rPr>
        <w:t>We explore</w:t>
      </w:r>
      <w:r w:rsidR="00454F31">
        <w:rPr>
          <w:rFonts w:ascii="Times New Roman" w:hAnsi="Times New Roman" w:cs="Times New Roman"/>
          <w:sz w:val="24"/>
          <w:szCs w:val="24"/>
        </w:rPr>
        <w:t>d</w:t>
      </w:r>
      <w:r w:rsidR="005F021D">
        <w:rPr>
          <w:rFonts w:ascii="Times New Roman" w:hAnsi="Times New Roman" w:cs="Times New Roman"/>
          <w:sz w:val="24"/>
          <w:szCs w:val="24"/>
        </w:rPr>
        <w:t xml:space="preserve"> the expression level</w:t>
      </w:r>
      <w:r w:rsidR="00B66498">
        <w:rPr>
          <w:rFonts w:ascii="Times New Roman" w:hAnsi="Times New Roman" w:cs="Times New Roman"/>
          <w:sz w:val="24"/>
          <w:szCs w:val="24"/>
        </w:rPr>
        <w:t xml:space="preserve"> of m6A </w:t>
      </w:r>
      <w:r w:rsidR="00454F31">
        <w:rPr>
          <w:rFonts w:ascii="Times New Roman" w:hAnsi="Times New Roman" w:cs="Times New Roman"/>
          <w:sz w:val="24"/>
          <w:szCs w:val="24"/>
        </w:rPr>
        <w:t xml:space="preserve">in </w:t>
      </w:r>
      <w:r w:rsidR="00454F31" w:rsidRPr="00454F31">
        <w:rPr>
          <w:rFonts w:ascii="Times New Roman" w:hAnsi="Times New Roman" w:cs="Times New Roman"/>
          <w:sz w:val="24"/>
          <w:szCs w:val="24"/>
        </w:rPr>
        <w:t>emerging nodules (EN), mature nodules (MN), emerging lateral roots (ELR) and young lateral roots (YLR)</w:t>
      </w:r>
      <w:r w:rsidR="00C213C1">
        <w:rPr>
          <w:rFonts w:ascii="Times New Roman" w:hAnsi="Times New Roman" w:cs="Times New Roman"/>
          <w:sz w:val="24"/>
          <w:szCs w:val="24"/>
        </w:rPr>
        <w:t xml:space="preserve"> </w:t>
      </w:r>
      <w:r w:rsidR="00933AFE">
        <w:rPr>
          <w:rFonts w:ascii="Times New Roman" w:hAnsi="Times New Roman" w:cs="Times New Roman"/>
          <w:sz w:val="24"/>
          <w:szCs w:val="24"/>
        </w:rPr>
        <w:t>of</w:t>
      </w:r>
      <w:r w:rsidR="001D41DA">
        <w:rPr>
          <w:rFonts w:ascii="Times New Roman" w:hAnsi="Times New Roman" w:cs="Times New Roman"/>
          <w:sz w:val="24"/>
          <w:szCs w:val="24"/>
        </w:rPr>
        <w:t xml:space="preserve"> </w:t>
      </w:r>
      <w:r w:rsidR="004D201F">
        <w:rPr>
          <w:rFonts w:ascii="Times New Roman" w:hAnsi="Times New Roman" w:cs="Times New Roman"/>
          <w:sz w:val="24"/>
          <w:szCs w:val="24"/>
        </w:rPr>
        <w:t>soybeans</w:t>
      </w:r>
      <w:r w:rsidR="00454F31">
        <w:rPr>
          <w:rFonts w:ascii="Times New Roman" w:hAnsi="Times New Roman" w:cs="Times New Roman"/>
          <w:sz w:val="24"/>
          <w:szCs w:val="24"/>
        </w:rPr>
        <w:t>.</w:t>
      </w:r>
      <w:r w:rsidR="00103322">
        <w:rPr>
          <w:rFonts w:ascii="Times New Roman" w:hAnsi="Times New Roman" w:cs="Times New Roman"/>
          <w:sz w:val="24"/>
          <w:szCs w:val="24"/>
        </w:rPr>
        <w:t xml:space="preserve"> M</w:t>
      </w:r>
      <w:r w:rsidR="000A480B" w:rsidRPr="000A480B">
        <w:rPr>
          <w:rFonts w:ascii="Times New Roman" w:hAnsi="Times New Roman" w:cs="Times New Roman"/>
          <w:sz w:val="24"/>
          <w:szCs w:val="24"/>
        </w:rPr>
        <w:t xml:space="preserve">ost of the genes displayed a broad expression range across all the </w:t>
      </w:r>
      <w:r w:rsidR="00CF0686">
        <w:rPr>
          <w:rFonts w:ascii="Times New Roman" w:hAnsi="Times New Roman" w:cs="Times New Roman"/>
          <w:sz w:val="24"/>
          <w:szCs w:val="24"/>
        </w:rPr>
        <w:t xml:space="preserve">samples </w:t>
      </w:r>
      <w:r w:rsidR="000A480B" w:rsidRPr="000A480B">
        <w:rPr>
          <w:rFonts w:ascii="Times New Roman" w:hAnsi="Times New Roman" w:cs="Times New Roman"/>
          <w:sz w:val="24"/>
          <w:szCs w:val="24"/>
        </w:rPr>
        <w:t xml:space="preserve">indicating that they were extensively involved in the growth and development of </w:t>
      </w:r>
      <w:r w:rsidR="00CF0686">
        <w:rPr>
          <w:rFonts w:ascii="Times New Roman" w:hAnsi="Times New Roman" w:cs="Times New Roman"/>
          <w:sz w:val="24"/>
          <w:szCs w:val="24"/>
        </w:rPr>
        <w:t>roots and nodules</w:t>
      </w:r>
      <w:r w:rsidR="00F44787">
        <w:rPr>
          <w:rFonts w:ascii="Times New Roman" w:hAnsi="Times New Roman" w:cs="Times New Roman"/>
          <w:sz w:val="24"/>
          <w:szCs w:val="24"/>
        </w:rPr>
        <w:t xml:space="preserve"> </w:t>
      </w:r>
      <w:r w:rsidR="00F44787" w:rsidRPr="00F44787">
        <w:rPr>
          <w:rFonts w:ascii="Times New Roman" w:hAnsi="Times New Roman" w:cs="Times New Roman"/>
          <w:b/>
          <w:bCs/>
          <w:sz w:val="24"/>
          <w:szCs w:val="24"/>
        </w:rPr>
        <w:t>(Figure 10)</w:t>
      </w:r>
      <w:r w:rsidR="00CF0686">
        <w:rPr>
          <w:rFonts w:ascii="Times New Roman" w:hAnsi="Times New Roman" w:cs="Times New Roman"/>
          <w:sz w:val="24"/>
          <w:szCs w:val="24"/>
        </w:rPr>
        <w:t>.</w:t>
      </w:r>
      <w:r w:rsidR="00103322">
        <w:rPr>
          <w:rFonts w:ascii="Times New Roman" w:hAnsi="Times New Roman" w:cs="Times New Roman"/>
          <w:sz w:val="24"/>
          <w:szCs w:val="24"/>
        </w:rPr>
        <w:t xml:space="preserve"> </w:t>
      </w:r>
      <w:r w:rsidR="00AB23A7">
        <w:rPr>
          <w:rFonts w:ascii="Times New Roman" w:hAnsi="Times New Roman" w:cs="Times New Roman"/>
          <w:sz w:val="24"/>
          <w:szCs w:val="24"/>
        </w:rPr>
        <w:t>GmMTA1</w:t>
      </w:r>
      <w:r w:rsidR="00A03819">
        <w:rPr>
          <w:rFonts w:ascii="Times New Roman" w:hAnsi="Times New Roman" w:cs="Times New Roman"/>
          <w:sz w:val="24"/>
          <w:szCs w:val="24"/>
        </w:rPr>
        <w:t xml:space="preserve"> </w:t>
      </w:r>
      <w:r w:rsidR="00CA192E" w:rsidRPr="00CA192E">
        <w:rPr>
          <w:rFonts w:ascii="Times New Roman" w:hAnsi="Times New Roman" w:cs="Times New Roman"/>
          <w:sz w:val="24"/>
          <w:szCs w:val="24"/>
        </w:rPr>
        <w:t xml:space="preserve">displayed high expression </w:t>
      </w:r>
      <w:r w:rsidR="00CA192E">
        <w:rPr>
          <w:rFonts w:ascii="Times New Roman" w:hAnsi="Times New Roman" w:cs="Times New Roman"/>
          <w:sz w:val="24"/>
          <w:szCs w:val="24"/>
        </w:rPr>
        <w:t>levels in</w:t>
      </w:r>
      <w:r w:rsidR="00AB23A7">
        <w:rPr>
          <w:rFonts w:ascii="Times New Roman" w:hAnsi="Times New Roman" w:cs="Times New Roman"/>
          <w:sz w:val="24"/>
          <w:szCs w:val="24"/>
        </w:rPr>
        <w:t xml:space="preserve"> </w:t>
      </w:r>
      <w:r w:rsidR="00F734BC">
        <w:rPr>
          <w:rFonts w:ascii="Times New Roman" w:hAnsi="Times New Roman" w:cs="Times New Roman"/>
          <w:sz w:val="24"/>
          <w:szCs w:val="24"/>
        </w:rPr>
        <w:t>mature nodules.</w:t>
      </w:r>
      <w:r w:rsidR="00CA192E">
        <w:rPr>
          <w:rFonts w:ascii="Times New Roman" w:hAnsi="Times New Roman" w:cs="Times New Roman"/>
          <w:sz w:val="24"/>
          <w:szCs w:val="24"/>
        </w:rPr>
        <w:t xml:space="preserve"> </w:t>
      </w:r>
      <w:r w:rsidR="00770CA6">
        <w:rPr>
          <w:rFonts w:ascii="Times New Roman" w:hAnsi="Times New Roman" w:cs="Times New Roman"/>
          <w:sz w:val="24"/>
          <w:szCs w:val="24"/>
        </w:rPr>
        <w:t>N</w:t>
      </w:r>
      <w:r w:rsidR="00CA192E">
        <w:rPr>
          <w:rFonts w:ascii="Times New Roman" w:hAnsi="Times New Roman" w:cs="Times New Roman"/>
          <w:sz w:val="24"/>
          <w:szCs w:val="24"/>
        </w:rPr>
        <w:t>otab</w:t>
      </w:r>
      <w:r w:rsidR="00770CA6">
        <w:rPr>
          <w:rFonts w:ascii="Times New Roman" w:hAnsi="Times New Roman" w:cs="Times New Roman"/>
          <w:sz w:val="24"/>
          <w:szCs w:val="24"/>
        </w:rPr>
        <w:t>ly,</w:t>
      </w:r>
      <w:r w:rsidR="00956C6D" w:rsidRPr="00956C6D">
        <w:t xml:space="preserve"> </w:t>
      </w:r>
      <w:r w:rsidR="00956C6D" w:rsidRPr="00956C6D">
        <w:rPr>
          <w:rFonts w:ascii="Times New Roman" w:hAnsi="Times New Roman" w:cs="Times New Roman"/>
          <w:sz w:val="24"/>
          <w:szCs w:val="24"/>
        </w:rPr>
        <w:t>GmMTB</w:t>
      </w:r>
      <w:r w:rsidR="00EE68CA" w:rsidRPr="00956C6D">
        <w:rPr>
          <w:rFonts w:ascii="Times New Roman" w:hAnsi="Times New Roman" w:cs="Times New Roman"/>
          <w:sz w:val="24"/>
          <w:szCs w:val="24"/>
        </w:rPr>
        <w:t>1</w:t>
      </w:r>
      <w:r w:rsidR="00EE68CA">
        <w:rPr>
          <w:rFonts w:ascii="Times New Roman" w:hAnsi="Times New Roman" w:cs="Times New Roman"/>
          <w:sz w:val="24"/>
          <w:szCs w:val="24"/>
        </w:rPr>
        <w:t>,</w:t>
      </w:r>
      <w:r w:rsidR="00EE68CA" w:rsidRPr="00EE68CA">
        <w:t xml:space="preserve"> </w:t>
      </w:r>
      <w:r w:rsidR="00EE68CA" w:rsidRPr="00EE68CA">
        <w:rPr>
          <w:rFonts w:ascii="Times New Roman" w:hAnsi="Times New Roman" w:cs="Times New Roman"/>
          <w:sz w:val="24"/>
          <w:szCs w:val="24"/>
        </w:rPr>
        <w:t>GmFIP37a</w:t>
      </w:r>
      <w:r w:rsidR="001666EA">
        <w:rPr>
          <w:rFonts w:ascii="Times New Roman" w:hAnsi="Times New Roman" w:cs="Times New Roman"/>
          <w:sz w:val="24"/>
          <w:szCs w:val="24"/>
        </w:rPr>
        <w:t xml:space="preserve">, </w:t>
      </w:r>
      <w:r w:rsidR="001666EA" w:rsidRPr="003C2F66">
        <w:rPr>
          <w:rFonts w:ascii="Times New Roman" w:hAnsi="Times New Roman" w:cs="Times New Roman"/>
          <w:color w:val="000000"/>
          <w:sz w:val="24"/>
          <w:szCs w:val="24"/>
        </w:rPr>
        <w:t>GmFIP37d</w:t>
      </w:r>
      <w:r w:rsidR="00770CA6">
        <w:rPr>
          <w:rFonts w:ascii="Times New Roman" w:hAnsi="Times New Roman" w:cs="Times New Roman"/>
          <w:color w:val="000000"/>
          <w:sz w:val="24"/>
          <w:szCs w:val="24"/>
        </w:rPr>
        <w:t xml:space="preserve">, </w:t>
      </w:r>
      <w:r w:rsidR="003C2F66" w:rsidRPr="003C2F66">
        <w:rPr>
          <w:rFonts w:ascii="Times New Roman" w:hAnsi="Times New Roman" w:cs="Times New Roman"/>
          <w:color w:val="000000"/>
          <w:sz w:val="24"/>
          <w:szCs w:val="24"/>
        </w:rPr>
        <w:t>GmALKBH10B6</w:t>
      </w:r>
      <w:r w:rsidR="00B223E5">
        <w:rPr>
          <w:rFonts w:ascii="Times New Roman" w:hAnsi="Times New Roman" w:cs="Times New Roman"/>
          <w:sz w:val="24"/>
          <w:szCs w:val="24"/>
        </w:rPr>
        <w:t>,</w:t>
      </w:r>
      <w:r w:rsidR="00B223E5" w:rsidRPr="00B223E5">
        <w:t xml:space="preserve"> </w:t>
      </w:r>
      <w:r w:rsidR="00B223E5" w:rsidRPr="00B223E5">
        <w:rPr>
          <w:rFonts w:ascii="Times New Roman" w:hAnsi="Times New Roman" w:cs="Times New Roman"/>
          <w:sz w:val="24"/>
          <w:szCs w:val="24"/>
        </w:rPr>
        <w:t>GmECT1</w:t>
      </w:r>
      <w:r w:rsidR="003F4941">
        <w:rPr>
          <w:rFonts w:ascii="Times New Roman" w:hAnsi="Times New Roman" w:cs="Times New Roman"/>
          <w:sz w:val="24"/>
          <w:szCs w:val="24"/>
        </w:rPr>
        <w:t xml:space="preserve">, and </w:t>
      </w:r>
      <w:r w:rsidR="003F4941" w:rsidRPr="003F4941">
        <w:rPr>
          <w:rFonts w:ascii="Times New Roman" w:hAnsi="Times New Roman" w:cs="Times New Roman"/>
          <w:sz w:val="24"/>
          <w:szCs w:val="24"/>
        </w:rPr>
        <w:t>GmECT12</w:t>
      </w:r>
      <w:r w:rsidR="003F4941">
        <w:rPr>
          <w:rFonts w:ascii="Times New Roman" w:hAnsi="Times New Roman" w:cs="Times New Roman"/>
          <w:sz w:val="24"/>
          <w:szCs w:val="24"/>
        </w:rPr>
        <w:t xml:space="preserve"> </w:t>
      </w:r>
      <w:r w:rsidR="00956C6D" w:rsidRPr="003C2F66">
        <w:rPr>
          <w:rFonts w:ascii="Times New Roman" w:hAnsi="Times New Roman" w:cs="Times New Roman"/>
          <w:sz w:val="24"/>
          <w:szCs w:val="24"/>
        </w:rPr>
        <w:t xml:space="preserve">showed </w:t>
      </w:r>
      <w:r w:rsidR="0008011E" w:rsidRPr="003C2F66">
        <w:rPr>
          <w:rFonts w:ascii="Times New Roman" w:hAnsi="Times New Roman" w:cs="Times New Roman"/>
          <w:sz w:val="24"/>
          <w:szCs w:val="24"/>
        </w:rPr>
        <w:t xml:space="preserve">a </w:t>
      </w:r>
      <w:r w:rsidR="00956C6D" w:rsidRPr="003C2F66">
        <w:rPr>
          <w:rFonts w:ascii="Times New Roman" w:hAnsi="Times New Roman" w:cs="Times New Roman"/>
          <w:sz w:val="24"/>
          <w:szCs w:val="24"/>
        </w:rPr>
        <w:t xml:space="preserve">medium level of </w:t>
      </w:r>
      <w:r w:rsidR="0008011E" w:rsidRPr="003C2F66">
        <w:rPr>
          <w:rFonts w:ascii="Times New Roman" w:hAnsi="Times New Roman" w:cs="Times New Roman"/>
          <w:sz w:val="24"/>
          <w:szCs w:val="24"/>
        </w:rPr>
        <w:t>expression</w:t>
      </w:r>
      <w:r w:rsidR="00956C6D">
        <w:rPr>
          <w:rFonts w:ascii="Times New Roman" w:hAnsi="Times New Roman" w:cs="Times New Roman"/>
          <w:sz w:val="24"/>
          <w:szCs w:val="24"/>
        </w:rPr>
        <w:t xml:space="preserve"> in </w:t>
      </w:r>
      <w:r w:rsidR="005775C2">
        <w:rPr>
          <w:rFonts w:ascii="Times New Roman" w:hAnsi="Times New Roman" w:cs="Times New Roman"/>
          <w:sz w:val="24"/>
          <w:szCs w:val="24"/>
        </w:rPr>
        <w:t xml:space="preserve">all the selected </w:t>
      </w:r>
      <w:r w:rsidR="0061146D">
        <w:rPr>
          <w:rFonts w:ascii="Times New Roman" w:hAnsi="Times New Roman" w:cs="Times New Roman"/>
          <w:sz w:val="24"/>
          <w:szCs w:val="24"/>
        </w:rPr>
        <w:t>tissue</w:t>
      </w:r>
      <w:r w:rsidR="00770CA6">
        <w:rPr>
          <w:rFonts w:ascii="Times New Roman" w:hAnsi="Times New Roman" w:cs="Times New Roman"/>
          <w:sz w:val="24"/>
          <w:szCs w:val="24"/>
        </w:rPr>
        <w:t>s</w:t>
      </w:r>
      <w:r w:rsidR="0061146D">
        <w:rPr>
          <w:rFonts w:ascii="Times New Roman" w:hAnsi="Times New Roman" w:cs="Times New Roman"/>
          <w:sz w:val="24"/>
          <w:szCs w:val="24"/>
        </w:rPr>
        <w:t xml:space="preserve"> (</w:t>
      </w:r>
      <w:r w:rsidR="00AA2BF7">
        <w:rPr>
          <w:rFonts w:ascii="Times New Roman" w:hAnsi="Times New Roman" w:cs="Times New Roman"/>
          <w:sz w:val="24"/>
          <w:szCs w:val="24"/>
        </w:rPr>
        <w:t>EN</w:t>
      </w:r>
      <w:r w:rsidR="006D17BF">
        <w:rPr>
          <w:rFonts w:ascii="Times New Roman" w:hAnsi="Times New Roman" w:cs="Times New Roman"/>
          <w:sz w:val="24"/>
          <w:szCs w:val="24"/>
        </w:rPr>
        <w:t>, MN, ELR and YLR)</w:t>
      </w:r>
      <w:r w:rsidR="005775C2">
        <w:rPr>
          <w:rFonts w:ascii="Times New Roman" w:hAnsi="Times New Roman" w:cs="Times New Roman"/>
          <w:sz w:val="24"/>
          <w:szCs w:val="24"/>
        </w:rPr>
        <w:t xml:space="preserve">. </w:t>
      </w:r>
      <w:r w:rsidR="00463481" w:rsidRPr="00463481">
        <w:rPr>
          <w:rFonts w:ascii="Times New Roman" w:hAnsi="Times New Roman" w:cs="Times New Roman"/>
          <w:sz w:val="24"/>
          <w:szCs w:val="24"/>
        </w:rPr>
        <w:t>GmALKBH10B5</w:t>
      </w:r>
      <w:r w:rsidR="00463481">
        <w:rPr>
          <w:rFonts w:ascii="Times New Roman" w:hAnsi="Times New Roman" w:cs="Times New Roman"/>
          <w:sz w:val="24"/>
          <w:szCs w:val="24"/>
        </w:rPr>
        <w:t xml:space="preserve"> showed </w:t>
      </w:r>
      <w:r w:rsidR="00885658">
        <w:rPr>
          <w:rFonts w:ascii="Times New Roman" w:hAnsi="Times New Roman" w:cs="Times New Roman"/>
          <w:sz w:val="24"/>
          <w:szCs w:val="24"/>
        </w:rPr>
        <w:t xml:space="preserve">higher expression </w:t>
      </w:r>
      <w:r w:rsidR="00AA2BF7">
        <w:rPr>
          <w:rFonts w:ascii="Times New Roman" w:hAnsi="Times New Roman" w:cs="Times New Roman"/>
          <w:sz w:val="24"/>
          <w:szCs w:val="24"/>
        </w:rPr>
        <w:t>levels</w:t>
      </w:r>
      <w:r w:rsidR="00885658">
        <w:rPr>
          <w:rFonts w:ascii="Times New Roman" w:hAnsi="Times New Roman" w:cs="Times New Roman"/>
          <w:sz w:val="24"/>
          <w:szCs w:val="24"/>
        </w:rPr>
        <w:t xml:space="preserve"> in mature nodules compared to</w:t>
      </w:r>
      <w:r w:rsidR="00AA2BF7">
        <w:rPr>
          <w:rFonts w:ascii="Times New Roman" w:hAnsi="Times New Roman" w:cs="Times New Roman"/>
          <w:sz w:val="24"/>
          <w:szCs w:val="24"/>
        </w:rPr>
        <w:t xml:space="preserve"> EN, ELR and YLR.</w:t>
      </w:r>
      <w:r w:rsidR="003B0F3E">
        <w:rPr>
          <w:rFonts w:ascii="Times New Roman" w:hAnsi="Times New Roman" w:cs="Times New Roman"/>
          <w:sz w:val="24"/>
          <w:szCs w:val="24"/>
        </w:rPr>
        <w:t xml:space="preserve"> </w:t>
      </w:r>
      <w:r w:rsidR="00B72BCB">
        <w:rPr>
          <w:rFonts w:ascii="Times New Roman" w:hAnsi="Times New Roman" w:cs="Times New Roman"/>
          <w:sz w:val="24"/>
          <w:szCs w:val="24"/>
        </w:rPr>
        <w:t xml:space="preserve">Additionally, </w:t>
      </w:r>
      <w:r w:rsidR="00EA2845" w:rsidRPr="00EA2845">
        <w:rPr>
          <w:rFonts w:ascii="Times New Roman" w:hAnsi="Times New Roman" w:cs="Times New Roman"/>
          <w:sz w:val="24"/>
          <w:szCs w:val="24"/>
        </w:rPr>
        <w:t>GmECT9</w:t>
      </w:r>
      <w:r w:rsidR="00EA2845">
        <w:rPr>
          <w:rFonts w:ascii="Times New Roman" w:hAnsi="Times New Roman" w:cs="Times New Roman"/>
          <w:sz w:val="24"/>
          <w:szCs w:val="24"/>
        </w:rPr>
        <w:t xml:space="preserve"> was </w:t>
      </w:r>
      <w:r w:rsidR="00424853">
        <w:rPr>
          <w:rFonts w:ascii="Times New Roman" w:hAnsi="Times New Roman" w:cs="Times New Roman"/>
          <w:sz w:val="24"/>
          <w:szCs w:val="24"/>
        </w:rPr>
        <w:t>expressed</w:t>
      </w:r>
      <w:r w:rsidR="00EA2845">
        <w:rPr>
          <w:rFonts w:ascii="Times New Roman" w:hAnsi="Times New Roman" w:cs="Times New Roman"/>
          <w:sz w:val="24"/>
          <w:szCs w:val="24"/>
        </w:rPr>
        <w:t xml:space="preserve"> highly in </w:t>
      </w:r>
      <w:r w:rsidR="00424853">
        <w:rPr>
          <w:rFonts w:ascii="Times New Roman" w:hAnsi="Times New Roman" w:cs="Times New Roman"/>
          <w:sz w:val="24"/>
          <w:szCs w:val="24"/>
        </w:rPr>
        <w:t>all the selected tissue</w:t>
      </w:r>
      <w:r w:rsidR="003E5ACF">
        <w:rPr>
          <w:rFonts w:ascii="Times New Roman" w:hAnsi="Times New Roman" w:cs="Times New Roman"/>
          <w:sz w:val="24"/>
          <w:szCs w:val="24"/>
        </w:rPr>
        <w:t>s while</w:t>
      </w:r>
      <w:r w:rsidR="00424853">
        <w:rPr>
          <w:rFonts w:ascii="Times New Roman" w:hAnsi="Times New Roman" w:cs="Times New Roman"/>
          <w:sz w:val="24"/>
          <w:szCs w:val="24"/>
        </w:rPr>
        <w:t xml:space="preserve"> </w:t>
      </w:r>
      <w:r w:rsidR="004C79E9" w:rsidRPr="004C79E9">
        <w:rPr>
          <w:rFonts w:ascii="Times New Roman" w:hAnsi="Times New Roman" w:cs="Times New Roman"/>
          <w:sz w:val="24"/>
          <w:szCs w:val="24"/>
        </w:rPr>
        <w:t>GmECT13</w:t>
      </w:r>
      <w:r w:rsidR="004C79E9">
        <w:rPr>
          <w:rFonts w:ascii="Times New Roman" w:hAnsi="Times New Roman" w:cs="Times New Roman"/>
          <w:sz w:val="24"/>
          <w:szCs w:val="24"/>
        </w:rPr>
        <w:t xml:space="preserve"> </w:t>
      </w:r>
      <w:r w:rsidR="00B72BCB">
        <w:rPr>
          <w:rFonts w:ascii="Times New Roman" w:hAnsi="Times New Roman" w:cs="Times New Roman"/>
          <w:sz w:val="24"/>
          <w:szCs w:val="24"/>
        </w:rPr>
        <w:t xml:space="preserve">exhibited high expressions </w:t>
      </w:r>
      <w:r w:rsidR="004C79E9">
        <w:rPr>
          <w:rFonts w:ascii="Times New Roman" w:hAnsi="Times New Roman" w:cs="Times New Roman"/>
          <w:sz w:val="24"/>
          <w:szCs w:val="24"/>
        </w:rPr>
        <w:t xml:space="preserve">in EN and ELR compared to </w:t>
      </w:r>
      <w:r w:rsidR="001347D7">
        <w:rPr>
          <w:rFonts w:ascii="Times New Roman" w:hAnsi="Times New Roman" w:cs="Times New Roman"/>
          <w:sz w:val="24"/>
          <w:szCs w:val="24"/>
        </w:rPr>
        <w:lastRenderedPageBreak/>
        <w:t xml:space="preserve">MN and YLR. </w:t>
      </w:r>
      <w:r w:rsidR="004946D9">
        <w:rPr>
          <w:rFonts w:ascii="Times New Roman" w:hAnsi="Times New Roman" w:cs="Times New Roman"/>
          <w:sz w:val="24"/>
          <w:szCs w:val="24"/>
        </w:rPr>
        <w:t xml:space="preserve">Importantly, </w:t>
      </w:r>
      <w:r w:rsidR="001347D7" w:rsidRPr="001347D7">
        <w:rPr>
          <w:rFonts w:ascii="Times New Roman" w:hAnsi="Times New Roman" w:cs="Times New Roman"/>
          <w:sz w:val="24"/>
          <w:szCs w:val="24"/>
        </w:rPr>
        <w:t>GmECT17</w:t>
      </w:r>
      <w:r w:rsidR="001347D7">
        <w:rPr>
          <w:rFonts w:ascii="Times New Roman" w:hAnsi="Times New Roman" w:cs="Times New Roman"/>
          <w:sz w:val="24"/>
          <w:szCs w:val="24"/>
        </w:rPr>
        <w:t xml:space="preserve"> </w:t>
      </w:r>
      <w:r w:rsidR="001069E3">
        <w:rPr>
          <w:rFonts w:ascii="Times New Roman" w:hAnsi="Times New Roman" w:cs="Times New Roman"/>
          <w:sz w:val="24"/>
          <w:szCs w:val="24"/>
        </w:rPr>
        <w:t xml:space="preserve">showed higher expression in ELR </w:t>
      </w:r>
      <w:r w:rsidR="00002575">
        <w:rPr>
          <w:rFonts w:ascii="Times New Roman" w:hAnsi="Times New Roman" w:cs="Times New Roman"/>
          <w:sz w:val="24"/>
          <w:szCs w:val="24"/>
        </w:rPr>
        <w:t xml:space="preserve">but </w:t>
      </w:r>
      <w:r w:rsidR="00721218">
        <w:rPr>
          <w:rFonts w:ascii="Times New Roman" w:hAnsi="Times New Roman" w:cs="Times New Roman"/>
          <w:sz w:val="24"/>
          <w:szCs w:val="24"/>
        </w:rPr>
        <w:t xml:space="preserve">displayed </w:t>
      </w:r>
      <w:r w:rsidR="001069E3">
        <w:rPr>
          <w:rFonts w:ascii="Times New Roman" w:hAnsi="Times New Roman" w:cs="Times New Roman"/>
          <w:sz w:val="24"/>
          <w:szCs w:val="24"/>
        </w:rPr>
        <w:t xml:space="preserve">medium expression in </w:t>
      </w:r>
      <w:r w:rsidR="00002575">
        <w:rPr>
          <w:rFonts w:ascii="Times New Roman" w:hAnsi="Times New Roman" w:cs="Times New Roman"/>
          <w:sz w:val="24"/>
          <w:szCs w:val="24"/>
        </w:rPr>
        <w:t xml:space="preserve">the </w:t>
      </w:r>
      <w:r w:rsidR="001069E3">
        <w:rPr>
          <w:rFonts w:ascii="Times New Roman" w:hAnsi="Times New Roman" w:cs="Times New Roman"/>
          <w:sz w:val="24"/>
          <w:szCs w:val="24"/>
        </w:rPr>
        <w:t>other three tissues.</w:t>
      </w:r>
    </w:p>
    <w:p w14:paraId="1763451B" w14:textId="075C1BBA" w:rsidR="000517E3" w:rsidRDefault="00F41C34" w:rsidP="00774A12">
      <w:pPr>
        <w:spacing w:line="360" w:lineRule="auto"/>
        <w:jc w:val="both"/>
        <w:rPr>
          <w:rFonts w:ascii="Times New Roman" w:hAnsi="Times New Roman" w:cs="Times New Roman"/>
          <w:b/>
          <w:bCs/>
          <w:sz w:val="24"/>
          <w:szCs w:val="24"/>
        </w:rPr>
      </w:pPr>
      <w:r w:rsidRPr="007D3A64">
        <w:rPr>
          <w:rFonts w:ascii="Times New Roman" w:hAnsi="Times New Roman" w:cs="Times New Roman"/>
          <w:b/>
          <w:bCs/>
          <w:sz w:val="24"/>
          <w:szCs w:val="24"/>
        </w:rPr>
        <w:t>3.</w:t>
      </w:r>
      <w:r w:rsidR="009E16AA">
        <w:rPr>
          <w:rFonts w:ascii="Times New Roman" w:hAnsi="Times New Roman" w:cs="Times New Roman"/>
          <w:b/>
          <w:bCs/>
          <w:sz w:val="24"/>
          <w:szCs w:val="24"/>
        </w:rPr>
        <w:t>1</w:t>
      </w:r>
      <w:r w:rsidR="00413794">
        <w:rPr>
          <w:rFonts w:ascii="Times New Roman" w:hAnsi="Times New Roman" w:cs="Times New Roman"/>
          <w:b/>
          <w:bCs/>
          <w:sz w:val="24"/>
          <w:szCs w:val="24"/>
        </w:rPr>
        <w:t>0</w:t>
      </w:r>
      <w:r w:rsidRPr="007D3A64">
        <w:rPr>
          <w:rFonts w:ascii="Times New Roman" w:hAnsi="Times New Roman" w:cs="Times New Roman"/>
          <w:b/>
          <w:bCs/>
          <w:sz w:val="24"/>
          <w:szCs w:val="24"/>
        </w:rPr>
        <w:t xml:space="preserve">. </w:t>
      </w:r>
      <w:r w:rsidR="007D3A64" w:rsidRPr="007D3A64">
        <w:rPr>
          <w:rFonts w:ascii="Times New Roman" w:hAnsi="Times New Roman" w:cs="Times New Roman"/>
          <w:b/>
          <w:bCs/>
          <w:sz w:val="24"/>
          <w:szCs w:val="24"/>
        </w:rPr>
        <w:t>Expression patterns of m6A regulatory genes under various abiotic and biotic stress</w:t>
      </w:r>
    </w:p>
    <w:p w14:paraId="0AEDA4CB" w14:textId="14FD27E2" w:rsidR="00D01564" w:rsidRDefault="00D01564" w:rsidP="00774A12">
      <w:pPr>
        <w:spacing w:line="360" w:lineRule="auto"/>
        <w:jc w:val="both"/>
        <w:rPr>
          <w:rFonts w:ascii="Times New Roman" w:hAnsi="Times New Roman" w:cs="Times New Roman"/>
          <w:sz w:val="24"/>
          <w:szCs w:val="24"/>
        </w:rPr>
      </w:pPr>
      <w:r w:rsidRPr="00D01564">
        <w:rPr>
          <w:rFonts w:ascii="Times New Roman" w:hAnsi="Times New Roman" w:cs="Times New Roman"/>
          <w:sz w:val="24"/>
          <w:szCs w:val="24"/>
        </w:rPr>
        <w:t xml:space="preserve">The </w:t>
      </w:r>
      <w:r w:rsidR="001907F6">
        <w:rPr>
          <w:rFonts w:ascii="Times New Roman" w:hAnsi="Times New Roman" w:cs="Times New Roman"/>
          <w:sz w:val="24"/>
          <w:szCs w:val="24"/>
        </w:rPr>
        <w:t>expression</w:t>
      </w:r>
      <w:r>
        <w:rPr>
          <w:rFonts w:ascii="Times New Roman" w:hAnsi="Times New Roman" w:cs="Times New Roman"/>
          <w:sz w:val="24"/>
          <w:szCs w:val="24"/>
        </w:rPr>
        <w:t xml:space="preserve"> pattern of</w:t>
      </w:r>
      <w:r w:rsidR="00A974C9">
        <w:rPr>
          <w:rFonts w:ascii="Times New Roman" w:hAnsi="Times New Roman" w:cs="Times New Roman"/>
          <w:sz w:val="24"/>
          <w:szCs w:val="24"/>
        </w:rPr>
        <w:t xml:space="preserve"> m6A regulatory genes </w:t>
      </w:r>
      <w:r w:rsidR="001907F6">
        <w:rPr>
          <w:rFonts w:ascii="Times New Roman" w:hAnsi="Times New Roman" w:cs="Times New Roman"/>
          <w:sz w:val="24"/>
          <w:szCs w:val="24"/>
        </w:rPr>
        <w:t>was</w:t>
      </w:r>
      <w:r w:rsidR="00A974C9">
        <w:rPr>
          <w:rFonts w:ascii="Times New Roman" w:hAnsi="Times New Roman" w:cs="Times New Roman"/>
          <w:sz w:val="24"/>
          <w:szCs w:val="24"/>
        </w:rPr>
        <w:t xml:space="preserve"> observed under different abiotic and biotic stress</w:t>
      </w:r>
      <w:r w:rsidR="00F44787">
        <w:rPr>
          <w:rFonts w:ascii="Times New Roman" w:hAnsi="Times New Roman" w:cs="Times New Roman"/>
          <w:sz w:val="24"/>
          <w:szCs w:val="24"/>
        </w:rPr>
        <w:t xml:space="preserve"> </w:t>
      </w:r>
      <w:r w:rsidR="00F44787" w:rsidRPr="00F44787">
        <w:rPr>
          <w:rFonts w:ascii="Times New Roman" w:hAnsi="Times New Roman" w:cs="Times New Roman"/>
          <w:b/>
          <w:bCs/>
          <w:sz w:val="24"/>
          <w:szCs w:val="24"/>
        </w:rPr>
        <w:t>(Figure 1</w:t>
      </w:r>
      <w:r w:rsidR="00453CED">
        <w:rPr>
          <w:rFonts w:ascii="Times New Roman" w:hAnsi="Times New Roman" w:cs="Times New Roman"/>
          <w:b/>
          <w:bCs/>
          <w:sz w:val="24"/>
          <w:szCs w:val="24"/>
        </w:rPr>
        <w:t>1A</w:t>
      </w:r>
      <w:r w:rsidR="00F44787">
        <w:rPr>
          <w:rFonts w:ascii="Times New Roman" w:hAnsi="Times New Roman" w:cs="Times New Roman"/>
          <w:b/>
          <w:bCs/>
          <w:sz w:val="24"/>
          <w:szCs w:val="24"/>
        </w:rPr>
        <w:t xml:space="preserve"> and 1</w:t>
      </w:r>
      <w:r w:rsidR="00453CED">
        <w:rPr>
          <w:rFonts w:ascii="Times New Roman" w:hAnsi="Times New Roman" w:cs="Times New Roman"/>
          <w:b/>
          <w:bCs/>
          <w:sz w:val="24"/>
          <w:szCs w:val="24"/>
        </w:rPr>
        <w:t>1B</w:t>
      </w:r>
      <w:r w:rsidR="00F44787" w:rsidRPr="00F44787">
        <w:rPr>
          <w:rFonts w:ascii="Times New Roman" w:hAnsi="Times New Roman" w:cs="Times New Roman"/>
          <w:b/>
          <w:bCs/>
          <w:sz w:val="24"/>
          <w:szCs w:val="24"/>
        </w:rPr>
        <w:t>)</w:t>
      </w:r>
      <w:r w:rsidR="001907F6">
        <w:rPr>
          <w:rFonts w:ascii="Times New Roman" w:hAnsi="Times New Roman" w:cs="Times New Roman"/>
          <w:sz w:val="24"/>
          <w:szCs w:val="24"/>
        </w:rPr>
        <w:t xml:space="preserve">. </w:t>
      </w:r>
      <w:r w:rsidR="00541C19">
        <w:rPr>
          <w:rFonts w:ascii="Times New Roman" w:hAnsi="Times New Roman" w:cs="Times New Roman"/>
          <w:sz w:val="24"/>
          <w:szCs w:val="24"/>
        </w:rPr>
        <w:t>The majority of m6A regulatory genes remained unresponsive</w:t>
      </w:r>
      <w:r w:rsidR="00050014">
        <w:rPr>
          <w:rFonts w:ascii="Times New Roman" w:hAnsi="Times New Roman" w:cs="Times New Roman"/>
          <w:sz w:val="24"/>
          <w:szCs w:val="24"/>
        </w:rPr>
        <w:t xml:space="preserve"> when subjected to salt stress</w:t>
      </w:r>
      <w:r w:rsidR="00B86B30">
        <w:rPr>
          <w:rFonts w:ascii="Times New Roman" w:hAnsi="Times New Roman" w:cs="Times New Roman"/>
          <w:sz w:val="24"/>
          <w:szCs w:val="24"/>
        </w:rPr>
        <w:t xml:space="preserve"> and dehydration.</w:t>
      </w:r>
      <w:r w:rsidR="00AB06D1">
        <w:rPr>
          <w:rFonts w:ascii="Times New Roman" w:hAnsi="Times New Roman" w:cs="Times New Roman"/>
          <w:sz w:val="24"/>
          <w:szCs w:val="24"/>
        </w:rPr>
        <w:t xml:space="preserve"> </w:t>
      </w:r>
      <w:r w:rsidR="00AB06D1" w:rsidRPr="00AB06D1">
        <w:rPr>
          <w:rFonts w:ascii="Times New Roman" w:hAnsi="Times New Roman" w:cs="Times New Roman"/>
          <w:sz w:val="24"/>
          <w:szCs w:val="24"/>
        </w:rPr>
        <w:t>GmMTB2</w:t>
      </w:r>
      <w:r w:rsidR="00C01D9A">
        <w:rPr>
          <w:rFonts w:ascii="Times New Roman" w:hAnsi="Times New Roman" w:cs="Times New Roman"/>
          <w:sz w:val="24"/>
          <w:szCs w:val="24"/>
        </w:rPr>
        <w:t xml:space="preserve"> and </w:t>
      </w:r>
      <w:r w:rsidR="00AB06D1" w:rsidRPr="00AB06D1">
        <w:rPr>
          <w:rFonts w:ascii="Times New Roman" w:hAnsi="Times New Roman" w:cs="Times New Roman"/>
          <w:sz w:val="24"/>
          <w:szCs w:val="24"/>
        </w:rPr>
        <w:t>GmECT9</w:t>
      </w:r>
      <w:r w:rsidR="00C01D9A">
        <w:rPr>
          <w:rFonts w:ascii="Times New Roman" w:hAnsi="Times New Roman" w:cs="Times New Roman"/>
          <w:sz w:val="24"/>
          <w:szCs w:val="24"/>
        </w:rPr>
        <w:t xml:space="preserve"> exhibited significant upregulations in </w:t>
      </w:r>
      <w:r w:rsidR="007A03E9">
        <w:rPr>
          <w:rFonts w:ascii="Times New Roman" w:hAnsi="Times New Roman" w:cs="Times New Roman"/>
          <w:sz w:val="24"/>
          <w:szCs w:val="24"/>
        </w:rPr>
        <w:t xml:space="preserve">heat stress and combined water deficit and </w:t>
      </w:r>
      <w:r w:rsidR="00857FEC">
        <w:rPr>
          <w:rFonts w:ascii="Times New Roman" w:hAnsi="Times New Roman" w:cs="Times New Roman"/>
          <w:sz w:val="24"/>
          <w:szCs w:val="24"/>
        </w:rPr>
        <w:t>heat stress</w:t>
      </w:r>
      <w:r w:rsidR="005F2409">
        <w:rPr>
          <w:rFonts w:ascii="Times New Roman" w:hAnsi="Times New Roman" w:cs="Times New Roman"/>
          <w:sz w:val="24"/>
          <w:szCs w:val="24"/>
        </w:rPr>
        <w:t xml:space="preserve"> </w:t>
      </w:r>
      <w:r w:rsidR="005F2409" w:rsidRPr="00F44787">
        <w:rPr>
          <w:rFonts w:ascii="Times New Roman" w:hAnsi="Times New Roman" w:cs="Times New Roman"/>
          <w:b/>
          <w:bCs/>
          <w:sz w:val="24"/>
          <w:szCs w:val="24"/>
        </w:rPr>
        <w:t>(Figure 1</w:t>
      </w:r>
      <w:r w:rsidR="005F2409">
        <w:rPr>
          <w:rFonts w:ascii="Times New Roman" w:hAnsi="Times New Roman" w:cs="Times New Roman"/>
          <w:b/>
          <w:bCs/>
          <w:sz w:val="24"/>
          <w:szCs w:val="24"/>
        </w:rPr>
        <w:t>1A)</w:t>
      </w:r>
      <w:r w:rsidR="00857FEC">
        <w:rPr>
          <w:rFonts w:ascii="Times New Roman" w:hAnsi="Times New Roman" w:cs="Times New Roman"/>
          <w:sz w:val="24"/>
          <w:szCs w:val="24"/>
        </w:rPr>
        <w:t xml:space="preserve">. </w:t>
      </w:r>
      <w:r w:rsidR="00CA0342">
        <w:rPr>
          <w:rFonts w:ascii="Times New Roman" w:hAnsi="Times New Roman" w:cs="Times New Roman"/>
          <w:sz w:val="24"/>
          <w:szCs w:val="24"/>
        </w:rPr>
        <w:t>On the contrary</w:t>
      </w:r>
      <w:r w:rsidR="0071416F">
        <w:rPr>
          <w:rFonts w:ascii="Times New Roman" w:hAnsi="Times New Roman" w:cs="Times New Roman"/>
          <w:sz w:val="24"/>
          <w:szCs w:val="24"/>
        </w:rPr>
        <w:t>,</w:t>
      </w:r>
      <w:r w:rsidR="00CA0342">
        <w:rPr>
          <w:rFonts w:ascii="Times New Roman" w:hAnsi="Times New Roman" w:cs="Times New Roman"/>
          <w:sz w:val="24"/>
          <w:szCs w:val="24"/>
        </w:rPr>
        <w:t xml:space="preserve"> </w:t>
      </w:r>
      <w:r w:rsidR="00CA0342" w:rsidRPr="00CA0342">
        <w:rPr>
          <w:rFonts w:ascii="Times New Roman" w:hAnsi="Times New Roman" w:cs="Times New Roman"/>
          <w:sz w:val="24"/>
          <w:szCs w:val="24"/>
        </w:rPr>
        <w:t>GmALKBH9B2</w:t>
      </w:r>
      <w:r w:rsidR="00CA0342">
        <w:rPr>
          <w:rFonts w:ascii="Times New Roman" w:hAnsi="Times New Roman" w:cs="Times New Roman"/>
          <w:sz w:val="24"/>
          <w:szCs w:val="24"/>
        </w:rPr>
        <w:t xml:space="preserve"> showed downregulation </w:t>
      </w:r>
      <w:r w:rsidR="0071416F">
        <w:rPr>
          <w:rFonts w:ascii="Times New Roman" w:hAnsi="Times New Roman" w:cs="Times New Roman"/>
          <w:sz w:val="24"/>
          <w:szCs w:val="24"/>
        </w:rPr>
        <w:t xml:space="preserve">in </w:t>
      </w:r>
      <w:commentRangeStart w:id="75"/>
      <w:r w:rsidR="0071416F" w:rsidRPr="0071416F">
        <w:rPr>
          <w:rFonts w:ascii="Times New Roman" w:hAnsi="Times New Roman" w:cs="Times New Roman"/>
          <w:sz w:val="24"/>
          <w:szCs w:val="24"/>
        </w:rPr>
        <w:t>combined water deficit and heat stress</w:t>
      </w:r>
      <w:r w:rsidR="0071416F">
        <w:rPr>
          <w:rFonts w:ascii="Times New Roman" w:hAnsi="Times New Roman" w:cs="Times New Roman"/>
          <w:sz w:val="24"/>
          <w:szCs w:val="24"/>
        </w:rPr>
        <w:t>.</w:t>
      </w:r>
      <w:r w:rsidR="00FE52BC">
        <w:rPr>
          <w:rFonts w:ascii="Times New Roman" w:hAnsi="Times New Roman" w:cs="Times New Roman"/>
          <w:sz w:val="24"/>
          <w:szCs w:val="24"/>
        </w:rPr>
        <w:t xml:space="preserve"> </w:t>
      </w:r>
      <w:commentRangeEnd w:id="75"/>
      <w:r w:rsidR="00725C57">
        <w:rPr>
          <w:rStyle w:val="CommentReference"/>
        </w:rPr>
        <w:commentReference w:id="75"/>
      </w:r>
      <w:r w:rsidR="00160294">
        <w:rPr>
          <w:rFonts w:ascii="Times New Roman" w:hAnsi="Times New Roman" w:cs="Times New Roman"/>
          <w:sz w:val="24"/>
          <w:szCs w:val="24"/>
        </w:rPr>
        <w:t>The remaining</w:t>
      </w:r>
      <w:r w:rsidR="008A2BCB">
        <w:rPr>
          <w:rFonts w:ascii="Times New Roman" w:hAnsi="Times New Roman" w:cs="Times New Roman"/>
          <w:sz w:val="24"/>
          <w:szCs w:val="24"/>
        </w:rPr>
        <w:t xml:space="preserve"> </w:t>
      </w:r>
      <w:r w:rsidR="00FE52BC">
        <w:rPr>
          <w:rFonts w:ascii="Times New Roman" w:hAnsi="Times New Roman" w:cs="Times New Roman"/>
          <w:sz w:val="24"/>
          <w:szCs w:val="24"/>
        </w:rPr>
        <w:t>soybean's</w:t>
      </w:r>
      <w:r w:rsidR="00003719">
        <w:rPr>
          <w:rFonts w:ascii="Times New Roman" w:hAnsi="Times New Roman" w:cs="Times New Roman"/>
          <w:sz w:val="24"/>
          <w:szCs w:val="24"/>
        </w:rPr>
        <w:t xml:space="preserve"> m6</w:t>
      </w:r>
      <w:r w:rsidR="008A2BCB">
        <w:rPr>
          <w:rFonts w:ascii="Times New Roman" w:hAnsi="Times New Roman" w:cs="Times New Roman"/>
          <w:sz w:val="24"/>
          <w:szCs w:val="24"/>
        </w:rPr>
        <w:t xml:space="preserve">A </w:t>
      </w:r>
      <w:r w:rsidR="00FE52BC">
        <w:rPr>
          <w:rFonts w:ascii="Times New Roman" w:hAnsi="Times New Roman" w:cs="Times New Roman"/>
          <w:sz w:val="24"/>
          <w:szCs w:val="24"/>
        </w:rPr>
        <w:t>genes</w:t>
      </w:r>
      <w:r w:rsidR="008A2BCB">
        <w:rPr>
          <w:rFonts w:ascii="Times New Roman" w:hAnsi="Times New Roman" w:cs="Times New Roman"/>
          <w:sz w:val="24"/>
          <w:szCs w:val="24"/>
        </w:rPr>
        <w:t xml:space="preserve"> displayed </w:t>
      </w:r>
      <w:r w:rsidR="00FE52BC">
        <w:rPr>
          <w:rFonts w:ascii="Times New Roman" w:hAnsi="Times New Roman" w:cs="Times New Roman"/>
          <w:sz w:val="24"/>
          <w:szCs w:val="24"/>
        </w:rPr>
        <w:t xml:space="preserve">a </w:t>
      </w:r>
      <w:r w:rsidR="008A2BCB">
        <w:rPr>
          <w:rFonts w:ascii="Times New Roman" w:hAnsi="Times New Roman" w:cs="Times New Roman"/>
          <w:sz w:val="24"/>
          <w:szCs w:val="24"/>
        </w:rPr>
        <w:t xml:space="preserve">medium level of expression except </w:t>
      </w:r>
      <w:bookmarkStart w:id="76" w:name="_Hlk186109092"/>
      <w:r w:rsidR="006F6306">
        <w:rPr>
          <w:rFonts w:ascii="Times New Roman" w:hAnsi="Times New Roman" w:cs="Times New Roman"/>
          <w:sz w:val="24"/>
          <w:szCs w:val="24"/>
        </w:rPr>
        <w:t>GmECT4 and GmECT2. These two genes did not show</w:t>
      </w:r>
      <w:r w:rsidR="00567735">
        <w:rPr>
          <w:rFonts w:ascii="Times New Roman" w:hAnsi="Times New Roman" w:cs="Times New Roman"/>
          <w:sz w:val="24"/>
          <w:szCs w:val="24"/>
        </w:rPr>
        <w:t xml:space="preserve"> any changes across all the abiotic stress</w:t>
      </w:r>
      <w:r w:rsidR="00160294">
        <w:rPr>
          <w:rFonts w:ascii="Times New Roman" w:hAnsi="Times New Roman" w:cs="Times New Roman"/>
          <w:sz w:val="24"/>
          <w:szCs w:val="24"/>
        </w:rPr>
        <w:t>es</w:t>
      </w:r>
      <w:r w:rsidR="005F2409">
        <w:rPr>
          <w:rFonts w:ascii="Times New Roman" w:hAnsi="Times New Roman" w:cs="Times New Roman"/>
          <w:sz w:val="24"/>
          <w:szCs w:val="24"/>
        </w:rPr>
        <w:t xml:space="preserve"> </w:t>
      </w:r>
      <w:r w:rsidR="005F2409" w:rsidRPr="00F44787">
        <w:rPr>
          <w:rFonts w:ascii="Times New Roman" w:hAnsi="Times New Roman" w:cs="Times New Roman"/>
          <w:b/>
          <w:bCs/>
          <w:sz w:val="24"/>
          <w:szCs w:val="24"/>
        </w:rPr>
        <w:t>(Figure 1</w:t>
      </w:r>
      <w:r w:rsidR="005F2409">
        <w:rPr>
          <w:rFonts w:ascii="Times New Roman" w:hAnsi="Times New Roman" w:cs="Times New Roman"/>
          <w:b/>
          <w:bCs/>
          <w:sz w:val="24"/>
          <w:szCs w:val="24"/>
        </w:rPr>
        <w:t>1A)</w:t>
      </w:r>
      <w:r w:rsidR="00567735">
        <w:rPr>
          <w:rFonts w:ascii="Times New Roman" w:hAnsi="Times New Roman" w:cs="Times New Roman"/>
          <w:sz w:val="24"/>
          <w:szCs w:val="24"/>
        </w:rPr>
        <w:t>.</w:t>
      </w:r>
      <w:bookmarkEnd w:id="76"/>
    </w:p>
    <w:p w14:paraId="72AB6374" w14:textId="0BF46397" w:rsidR="000517E3" w:rsidRPr="00725C57" w:rsidRDefault="005361C5" w:rsidP="00774A12">
      <w:pPr>
        <w:spacing w:line="360" w:lineRule="auto"/>
        <w:jc w:val="both"/>
        <w:rPr>
          <w:rFonts w:ascii="Times New Roman" w:hAnsi="Times New Roman" w:cs="Times New Roman"/>
          <w:color w:val="FF0000"/>
          <w:sz w:val="24"/>
          <w:szCs w:val="24"/>
          <w:rPrChange w:id="77" w:author="Joy Prokash Debnath" w:date="2024-12-30T12:32:00Z" w16du:dateUtc="2024-12-30T06:32:00Z">
            <w:rPr>
              <w:rFonts w:ascii="Times New Roman" w:hAnsi="Times New Roman" w:cs="Times New Roman"/>
              <w:sz w:val="24"/>
              <w:szCs w:val="24"/>
            </w:rPr>
          </w:rPrChange>
        </w:rPr>
      </w:pPr>
      <w:r>
        <w:rPr>
          <w:rFonts w:ascii="Times New Roman" w:hAnsi="Times New Roman" w:cs="Times New Roman"/>
          <w:sz w:val="24"/>
          <w:szCs w:val="24"/>
        </w:rPr>
        <w:t xml:space="preserve">The soybean mosaic virus (SMV) </w:t>
      </w:r>
      <w:r w:rsidRPr="005361C5">
        <w:rPr>
          <w:rFonts w:ascii="Times New Roman" w:hAnsi="Times New Roman" w:cs="Times New Roman"/>
          <w:sz w:val="24"/>
          <w:szCs w:val="24"/>
        </w:rPr>
        <w:t xml:space="preserve">treatment resulted in the </w:t>
      </w:r>
      <w:r w:rsidR="002A49E9">
        <w:rPr>
          <w:rFonts w:ascii="Times New Roman" w:hAnsi="Times New Roman" w:cs="Times New Roman"/>
          <w:sz w:val="24"/>
          <w:szCs w:val="24"/>
        </w:rPr>
        <w:t>significant</w:t>
      </w:r>
      <w:r w:rsidR="00703937">
        <w:rPr>
          <w:rFonts w:ascii="Times New Roman" w:hAnsi="Times New Roman" w:cs="Times New Roman"/>
          <w:sz w:val="24"/>
          <w:szCs w:val="24"/>
        </w:rPr>
        <w:t xml:space="preserve">ly </w:t>
      </w:r>
      <w:r w:rsidRPr="005361C5">
        <w:rPr>
          <w:rFonts w:ascii="Times New Roman" w:hAnsi="Times New Roman" w:cs="Times New Roman"/>
          <w:sz w:val="24"/>
          <w:szCs w:val="24"/>
        </w:rPr>
        <w:t>higher up-regulation of multiple genes, such as</w:t>
      </w:r>
      <w:r>
        <w:rPr>
          <w:rFonts w:ascii="Times New Roman" w:hAnsi="Times New Roman" w:cs="Times New Roman"/>
          <w:sz w:val="24"/>
          <w:szCs w:val="24"/>
        </w:rPr>
        <w:t xml:space="preserve"> </w:t>
      </w:r>
      <w:r w:rsidR="0068122A" w:rsidRPr="0068122A">
        <w:rPr>
          <w:rFonts w:ascii="Times New Roman" w:hAnsi="Times New Roman" w:cs="Times New Roman"/>
          <w:sz w:val="24"/>
          <w:szCs w:val="24"/>
        </w:rPr>
        <w:t>GmMTB1</w:t>
      </w:r>
      <w:r w:rsidR="0068122A">
        <w:rPr>
          <w:rFonts w:ascii="Times New Roman" w:hAnsi="Times New Roman" w:cs="Times New Roman"/>
          <w:sz w:val="24"/>
          <w:szCs w:val="24"/>
        </w:rPr>
        <w:t xml:space="preserve">, </w:t>
      </w:r>
      <w:r w:rsidR="0068122A" w:rsidRPr="0068122A">
        <w:rPr>
          <w:rFonts w:ascii="Times New Roman" w:hAnsi="Times New Roman" w:cs="Times New Roman"/>
          <w:sz w:val="24"/>
          <w:szCs w:val="24"/>
        </w:rPr>
        <w:t>GmMTB2</w:t>
      </w:r>
      <w:r w:rsidR="0068122A">
        <w:rPr>
          <w:rFonts w:ascii="Times New Roman" w:hAnsi="Times New Roman" w:cs="Times New Roman"/>
          <w:sz w:val="24"/>
          <w:szCs w:val="24"/>
        </w:rPr>
        <w:t xml:space="preserve"> and </w:t>
      </w:r>
      <w:r w:rsidR="0068122A" w:rsidRPr="0068122A">
        <w:rPr>
          <w:rFonts w:ascii="Times New Roman" w:hAnsi="Times New Roman" w:cs="Times New Roman"/>
          <w:sz w:val="24"/>
          <w:szCs w:val="24"/>
        </w:rPr>
        <w:t>GmALKBH9B1</w:t>
      </w:r>
      <w:r w:rsidR="005F2409">
        <w:rPr>
          <w:rFonts w:ascii="Times New Roman" w:hAnsi="Times New Roman" w:cs="Times New Roman"/>
          <w:sz w:val="24"/>
          <w:szCs w:val="24"/>
        </w:rPr>
        <w:t xml:space="preserve"> </w:t>
      </w:r>
      <w:r w:rsidR="005F2409" w:rsidRPr="00F44787">
        <w:rPr>
          <w:rFonts w:ascii="Times New Roman" w:hAnsi="Times New Roman" w:cs="Times New Roman"/>
          <w:b/>
          <w:bCs/>
          <w:sz w:val="24"/>
          <w:szCs w:val="24"/>
        </w:rPr>
        <w:t>(Figure 1</w:t>
      </w:r>
      <w:r w:rsidR="005F2409">
        <w:rPr>
          <w:rFonts w:ascii="Times New Roman" w:hAnsi="Times New Roman" w:cs="Times New Roman"/>
          <w:b/>
          <w:bCs/>
          <w:sz w:val="24"/>
          <w:szCs w:val="24"/>
        </w:rPr>
        <w:t>1B)</w:t>
      </w:r>
      <w:r w:rsidR="00703937">
        <w:rPr>
          <w:rFonts w:ascii="Times New Roman" w:hAnsi="Times New Roman" w:cs="Times New Roman"/>
          <w:sz w:val="24"/>
          <w:szCs w:val="24"/>
        </w:rPr>
        <w:t>.</w:t>
      </w:r>
      <w:r w:rsidR="00F87CAB">
        <w:rPr>
          <w:rFonts w:ascii="Times New Roman" w:hAnsi="Times New Roman" w:cs="Times New Roman"/>
          <w:sz w:val="24"/>
          <w:szCs w:val="24"/>
        </w:rPr>
        <w:t xml:space="preserve"> </w:t>
      </w:r>
      <w:r w:rsidR="00504780">
        <w:rPr>
          <w:rFonts w:ascii="Times New Roman" w:hAnsi="Times New Roman" w:cs="Times New Roman"/>
          <w:sz w:val="24"/>
          <w:szCs w:val="24"/>
        </w:rPr>
        <w:t xml:space="preserve">In the writer's family </w:t>
      </w:r>
      <w:r w:rsidR="00504780" w:rsidRPr="00504780">
        <w:rPr>
          <w:rFonts w:ascii="Times New Roman" w:hAnsi="Times New Roman" w:cs="Times New Roman"/>
          <w:sz w:val="24"/>
          <w:szCs w:val="24"/>
        </w:rPr>
        <w:t>GmMTA2</w:t>
      </w:r>
      <w:r w:rsidR="00504780">
        <w:rPr>
          <w:rFonts w:ascii="Times New Roman" w:hAnsi="Times New Roman" w:cs="Times New Roman"/>
          <w:sz w:val="24"/>
          <w:szCs w:val="24"/>
        </w:rPr>
        <w:t xml:space="preserve">, </w:t>
      </w:r>
      <w:r w:rsidR="00504780" w:rsidRPr="00504780">
        <w:rPr>
          <w:rFonts w:ascii="Times New Roman" w:hAnsi="Times New Roman" w:cs="Times New Roman"/>
          <w:sz w:val="24"/>
          <w:szCs w:val="24"/>
        </w:rPr>
        <w:t>GmCPSF30a</w:t>
      </w:r>
      <w:r w:rsidR="00504780">
        <w:rPr>
          <w:rFonts w:ascii="Times New Roman" w:hAnsi="Times New Roman" w:cs="Times New Roman"/>
          <w:sz w:val="24"/>
          <w:szCs w:val="24"/>
        </w:rPr>
        <w:t xml:space="preserve">, </w:t>
      </w:r>
      <w:r w:rsidR="00504780" w:rsidRPr="00504780">
        <w:rPr>
          <w:rFonts w:ascii="Times New Roman" w:hAnsi="Times New Roman" w:cs="Times New Roman"/>
          <w:sz w:val="24"/>
          <w:szCs w:val="24"/>
        </w:rPr>
        <w:t>GmVIRILIZER1</w:t>
      </w:r>
      <w:r w:rsidR="00504780">
        <w:rPr>
          <w:rFonts w:ascii="Times New Roman" w:hAnsi="Times New Roman" w:cs="Times New Roman"/>
          <w:sz w:val="24"/>
          <w:szCs w:val="24"/>
        </w:rPr>
        <w:t xml:space="preserve">, </w:t>
      </w:r>
      <w:r w:rsidR="00504780" w:rsidRPr="00AD2DB8">
        <w:rPr>
          <w:rFonts w:ascii="Times New Roman" w:hAnsi="Times New Roman" w:cs="Times New Roman"/>
          <w:sz w:val="24"/>
          <w:szCs w:val="24"/>
        </w:rPr>
        <w:t>GmMTA1</w:t>
      </w:r>
      <w:r w:rsidR="00504780">
        <w:rPr>
          <w:rFonts w:ascii="Times New Roman" w:hAnsi="Times New Roman" w:cs="Times New Roman"/>
          <w:sz w:val="24"/>
          <w:szCs w:val="24"/>
        </w:rPr>
        <w:t xml:space="preserve">, </w:t>
      </w:r>
      <w:r w:rsidR="00504780" w:rsidRPr="00AD2DB8">
        <w:rPr>
          <w:rFonts w:ascii="Times New Roman" w:hAnsi="Times New Roman" w:cs="Times New Roman"/>
          <w:sz w:val="24"/>
          <w:szCs w:val="24"/>
        </w:rPr>
        <w:t>GmVIRILIZER2</w:t>
      </w:r>
      <w:r w:rsidR="00504780">
        <w:rPr>
          <w:rFonts w:ascii="Times New Roman" w:hAnsi="Times New Roman" w:cs="Times New Roman"/>
          <w:sz w:val="24"/>
          <w:szCs w:val="24"/>
        </w:rPr>
        <w:t xml:space="preserve">, and </w:t>
      </w:r>
      <w:r w:rsidR="00504780" w:rsidRPr="00AD2DB8">
        <w:rPr>
          <w:rFonts w:ascii="Times New Roman" w:hAnsi="Times New Roman" w:cs="Times New Roman"/>
          <w:sz w:val="24"/>
          <w:szCs w:val="24"/>
        </w:rPr>
        <w:t>GmCPSF30b</w:t>
      </w:r>
      <w:r w:rsidR="00504780">
        <w:rPr>
          <w:rFonts w:ascii="Times New Roman" w:hAnsi="Times New Roman" w:cs="Times New Roman"/>
          <w:sz w:val="24"/>
          <w:szCs w:val="24"/>
        </w:rPr>
        <w:t xml:space="preserve"> showed upregulation compared to control. </w:t>
      </w:r>
      <w:r w:rsidR="00022175">
        <w:rPr>
          <w:rFonts w:ascii="Times New Roman" w:hAnsi="Times New Roman" w:cs="Times New Roman"/>
          <w:sz w:val="24"/>
          <w:szCs w:val="24"/>
        </w:rPr>
        <w:t xml:space="preserve">In </w:t>
      </w:r>
      <w:r w:rsidR="00DB4225">
        <w:rPr>
          <w:rFonts w:ascii="Times New Roman" w:hAnsi="Times New Roman" w:cs="Times New Roman"/>
          <w:sz w:val="24"/>
          <w:szCs w:val="24"/>
        </w:rPr>
        <w:t xml:space="preserve">the </w:t>
      </w:r>
      <w:r w:rsidR="00022175">
        <w:rPr>
          <w:rFonts w:ascii="Times New Roman" w:hAnsi="Times New Roman" w:cs="Times New Roman"/>
          <w:sz w:val="24"/>
          <w:szCs w:val="24"/>
        </w:rPr>
        <w:t xml:space="preserve">ALKBH group, three genes </w:t>
      </w:r>
      <w:r w:rsidR="00DB4225">
        <w:rPr>
          <w:rFonts w:ascii="Times New Roman" w:hAnsi="Times New Roman" w:cs="Times New Roman"/>
          <w:sz w:val="24"/>
          <w:szCs w:val="24"/>
        </w:rPr>
        <w:t xml:space="preserve">such as </w:t>
      </w:r>
      <w:r w:rsidR="00DB4225" w:rsidRPr="00DB4225">
        <w:rPr>
          <w:rFonts w:ascii="Times New Roman" w:hAnsi="Times New Roman" w:cs="Times New Roman"/>
          <w:sz w:val="24"/>
          <w:szCs w:val="24"/>
        </w:rPr>
        <w:t>GmALKBH10B3</w:t>
      </w:r>
      <w:r w:rsidR="00DB4225">
        <w:rPr>
          <w:rFonts w:ascii="Times New Roman" w:hAnsi="Times New Roman" w:cs="Times New Roman"/>
          <w:sz w:val="24"/>
          <w:szCs w:val="24"/>
        </w:rPr>
        <w:t xml:space="preserve"> </w:t>
      </w:r>
      <w:r w:rsidR="00DB4225" w:rsidRPr="00DB4225">
        <w:rPr>
          <w:rFonts w:ascii="Times New Roman" w:hAnsi="Times New Roman" w:cs="Times New Roman"/>
          <w:sz w:val="24"/>
          <w:szCs w:val="24"/>
        </w:rPr>
        <w:t>GmALKBH10B7</w:t>
      </w:r>
      <w:r w:rsidR="00DB4225">
        <w:rPr>
          <w:rFonts w:ascii="Times New Roman" w:hAnsi="Times New Roman" w:cs="Times New Roman"/>
          <w:sz w:val="24"/>
          <w:szCs w:val="24"/>
        </w:rPr>
        <w:t xml:space="preserve"> and </w:t>
      </w:r>
      <w:r w:rsidR="00DB4225" w:rsidRPr="00DB4225">
        <w:rPr>
          <w:rFonts w:ascii="Times New Roman" w:hAnsi="Times New Roman" w:cs="Times New Roman"/>
          <w:sz w:val="24"/>
          <w:szCs w:val="24"/>
        </w:rPr>
        <w:t>GmALKBH10B</w:t>
      </w:r>
      <w:r w:rsidR="00215E07" w:rsidRPr="00DB4225">
        <w:rPr>
          <w:rFonts w:ascii="Times New Roman" w:hAnsi="Times New Roman" w:cs="Times New Roman"/>
          <w:sz w:val="24"/>
          <w:szCs w:val="24"/>
        </w:rPr>
        <w:t>6</w:t>
      </w:r>
      <w:r w:rsidR="00215E07">
        <w:rPr>
          <w:rFonts w:ascii="Times New Roman" w:hAnsi="Times New Roman" w:cs="Times New Roman"/>
          <w:sz w:val="24"/>
          <w:szCs w:val="24"/>
        </w:rPr>
        <w:t xml:space="preserve"> upregulated in SMV treatment. Additionally</w:t>
      </w:r>
      <w:r w:rsidR="00322B99">
        <w:rPr>
          <w:rFonts w:ascii="Times New Roman" w:hAnsi="Times New Roman" w:cs="Times New Roman"/>
          <w:sz w:val="24"/>
          <w:szCs w:val="24"/>
        </w:rPr>
        <w:t>,</w:t>
      </w:r>
      <w:r w:rsidR="00215E07">
        <w:rPr>
          <w:rFonts w:ascii="Times New Roman" w:hAnsi="Times New Roman" w:cs="Times New Roman"/>
          <w:sz w:val="24"/>
          <w:szCs w:val="24"/>
        </w:rPr>
        <w:t xml:space="preserve"> </w:t>
      </w:r>
      <w:r w:rsidR="00215E07" w:rsidRPr="00215E07">
        <w:rPr>
          <w:rFonts w:ascii="Times New Roman" w:hAnsi="Times New Roman" w:cs="Times New Roman"/>
          <w:sz w:val="24"/>
          <w:szCs w:val="24"/>
        </w:rPr>
        <w:t>GmECT9</w:t>
      </w:r>
      <w:r w:rsidR="00215E07">
        <w:rPr>
          <w:rFonts w:ascii="Times New Roman" w:hAnsi="Times New Roman" w:cs="Times New Roman"/>
          <w:sz w:val="24"/>
          <w:szCs w:val="24"/>
        </w:rPr>
        <w:t xml:space="preserve">, </w:t>
      </w:r>
      <w:r w:rsidR="00215E07" w:rsidRPr="00215E07">
        <w:rPr>
          <w:rFonts w:ascii="Times New Roman" w:hAnsi="Times New Roman" w:cs="Times New Roman"/>
          <w:sz w:val="24"/>
          <w:szCs w:val="24"/>
        </w:rPr>
        <w:t>GmECT2</w:t>
      </w:r>
      <w:r w:rsidR="00215E07">
        <w:rPr>
          <w:rFonts w:ascii="Times New Roman" w:hAnsi="Times New Roman" w:cs="Times New Roman"/>
          <w:sz w:val="24"/>
          <w:szCs w:val="24"/>
        </w:rPr>
        <w:t xml:space="preserve">, </w:t>
      </w:r>
      <w:r w:rsidR="00215E07" w:rsidRPr="00215E07">
        <w:rPr>
          <w:rFonts w:ascii="Times New Roman" w:hAnsi="Times New Roman" w:cs="Times New Roman"/>
          <w:sz w:val="24"/>
          <w:szCs w:val="24"/>
        </w:rPr>
        <w:t>GmECT17</w:t>
      </w:r>
      <w:r w:rsidR="00215E07">
        <w:rPr>
          <w:rFonts w:ascii="Times New Roman" w:hAnsi="Times New Roman" w:cs="Times New Roman"/>
          <w:sz w:val="24"/>
          <w:szCs w:val="24"/>
        </w:rPr>
        <w:t xml:space="preserve">, </w:t>
      </w:r>
      <w:r w:rsidR="00215E07" w:rsidRPr="00215E07">
        <w:rPr>
          <w:rFonts w:ascii="Times New Roman" w:hAnsi="Times New Roman" w:cs="Times New Roman"/>
          <w:sz w:val="24"/>
          <w:szCs w:val="24"/>
        </w:rPr>
        <w:t>GmECT15</w:t>
      </w:r>
      <w:r w:rsidR="00215E07">
        <w:rPr>
          <w:rFonts w:ascii="Times New Roman" w:hAnsi="Times New Roman" w:cs="Times New Roman"/>
          <w:sz w:val="24"/>
          <w:szCs w:val="24"/>
        </w:rPr>
        <w:t xml:space="preserve"> and </w:t>
      </w:r>
      <w:r w:rsidR="00215E07" w:rsidRPr="00215E07">
        <w:rPr>
          <w:rFonts w:ascii="Times New Roman" w:hAnsi="Times New Roman" w:cs="Times New Roman"/>
          <w:sz w:val="24"/>
          <w:szCs w:val="24"/>
        </w:rPr>
        <w:t>GmECT7</w:t>
      </w:r>
      <w:r w:rsidR="008C3B1C">
        <w:rPr>
          <w:rFonts w:ascii="Times New Roman" w:hAnsi="Times New Roman" w:cs="Times New Roman"/>
          <w:sz w:val="24"/>
          <w:szCs w:val="24"/>
        </w:rPr>
        <w:t xml:space="preserve"> displayed upregulation in the readers group.</w:t>
      </w:r>
      <w:r w:rsidR="00EC6D1A">
        <w:rPr>
          <w:rFonts w:ascii="Times New Roman" w:hAnsi="Times New Roman" w:cs="Times New Roman"/>
          <w:sz w:val="24"/>
          <w:szCs w:val="24"/>
        </w:rPr>
        <w:t xml:space="preserve"> </w:t>
      </w:r>
      <w:r w:rsidR="00FC639F" w:rsidRPr="00FC639F">
        <w:rPr>
          <w:rFonts w:ascii="Times New Roman" w:hAnsi="Times New Roman" w:cs="Times New Roman"/>
          <w:sz w:val="24"/>
          <w:szCs w:val="24"/>
        </w:rPr>
        <w:t>GmALKBH9B</w:t>
      </w:r>
      <w:r w:rsidR="00AD5471" w:rsidRPr="00FC639F">
        <w:rPr>
          <w:rFonts w:ascii="Times New Roman" w:hAnsi="Times New Roman" w:cs="Times New Roman"/>
          <w:sz w:val="24"/>
          <w:szCs w:val="24"/>
        </w:rPr>
        <w:t>4</w:t>
      </w:r>
      <w:r w:rsidR="00AD5471">
        <w:rPr>
          <w:rFonts w:ascii="Times New Roman" w:hAnsi="Times New Roman" w:cs="Times New Roman"/>
          <w:sz w:val="24"/>
          <w:szCs w:val="24"/>
        </w:rPr>
        <w:t xml:space="preserve"> was </w:t>
      </w:r>
      <w:r w:rsidR="007068F8">
        <w:rPr>
          <w:rFonts w:ascii="Times New Roman" w:hAnsi="Times New Roman" w:cs="Times New Roman"/>
          <w:sz w:val="24"/>
          <w:szCs w:val="24"/>
        </w:rPr>
        <w:t xml:space="preserve">the only member of </w:t>
      </w:r>
      <w:r w:rsidR="00AD5471">
        <w:rPr>
          <w:rFonts w:ascii="Times New Roman" w:hAnsi="Times New Roman" w:cs="Times New Roman"/>
          <w:sz w:val="24"/>
          <w:szCs w:val="24"/>
        </w:rPr>
        <w:t xml:space="preserve">the </w:t>
      </w:r>
      <w:r w:rsidR="007068F8">
        <w:rPr>
          <w:rFonts w:ascii="Times New Roman" w:hAnsi="Times New Roman" w:cs="Times New Roman"/>
          <w:sz w:val="24"/>
          <w:szCs w:val="24"/>
        </w:rPr>
        <w:t xml:space="preserve">m6A regulatory gene that </w:t>
      </w:r>
      <w:r w:rsidR="00FC639F">
        <w:rPr>
          <w:rFonts w:ascii="Times New Roman" w:hAnsi="Times New Roman" w:cs="Times New Roman"/>
          <w:sz w:val="24"/>
          <w:szCs w:val="24"/>
        </w:rPr>
        <w:t>displayed significant downregulation</w:t>
      </w:r>
      <w:r w:rsidR="007068F8">
        <w:rPr>
          <w:rFonts w:ascii="Times New Roman" w:hAnsi="Times New Roman" w:cs="Times New Roman"/>
          <w:sz w:val="24"/>
          <w:szCs w:val="24"/>
        </w:rPr>
        <w:t xml:space="preserve"> </w:t>
      </w:r>
      <w:r w:rsidR="00AD5471">
        <w:rPr>
          <w:rFonts w:ascii="Times New Roman" w:hAnsi="Times New Roman" w:cs="Times New Roman"/>
          <w:sz w:val="24"/>
          <w:szCs w:val="24"/>
        </w:rPr>
        <w:t>in SVM treatment.</w:t>
      </w:r>
      <w:r w:rsidR="00E94D37">
        <w:rPr>
          <w:rFonts w:ascii="Times New Roman" w:hAnsi="Times New Roman" w:cs="Times New Roman"/>
          <w:sz w:val="24"/>
          <w:szCs w:val="24"/>
        </w:rPr>
        <w:t xml:space="preserve"> </w:t>
      </w:r>
      <w:r w:rsidR="00E94D37" w:rsidRPr="00725C57">
        <w:rPr>
          <w:rFonts w:ascii="Times New Roman" w:hAnsi="Times New Roman" w:cs="Times New Roman"/>
          <w:color w:val="FF0000"/>
          <w:sz w:val="24"/>
          <w:szCs w:val="24"/>
          <w:rPrChange w:id="78" w:author="Joy Prokash Debnath" w:date="2024-12-30T12:32:00Z" w16du:dateUtc="2024-12-30T06:32:00Z">
            <w:rPr>
              <w:rFonts w:ascii="Times New Roman" w:hAnsi="Times New Roman" w:cs="Times New Roman"/>
              <w:sz w:val="24"/>
              <w:szCs w:val="24"/>
            </w:rPr>
          </w:rPrChange>
        </w:rPr>
        <w:t xml:space="preserve">Overall, the expression patterns of m6A regulatory genes in </w:t>
      </w:r>
      <w:r w:rsidR="0051085D" w:rsidRPr="00725C57">
        <w:rPr>
          <w:rFonts w:ascii="Times New Roman" w:hAnsi="Times New Roman" w:cs="Times New Roman"/>
          <w:color w:val="FF0000"/>
          <w:sz w:val="24"/>
          <w:szCs w:val="24"/>
          <w:rPrChange w:id="79" w:author="Joy Prokash Debnath" w:date="2024-12-30T12:32:00Z" w16du:dateUtc="2024-12-30T06:32:00Z">
            <w:rPr>
              <w:rFonts w:ascii="Times New Roman" w:hAnsi="Times New Roman" w:cs="Times New Roman"/>
              <w:sz w:val="24"/>
              <w:szCs w:val="24"/>
            </w:rPr>
          </w:rPrChange>
        </w:rPr>
        <w:t xml:space="preserve">soybeans </w:t>
      </w:r>
      <w:r w:rsidR="00E94D37" w:rsidRPr="00725C57">
        <w:rPr>
          <w:rFonts w:ascii="Times New Roman" w:hAnsi="Times New Roman" w:cs="Times New Roman"/>
          <w:color w:val="FF0000"/>
          <w:sz w:val="24"/>
          <w:szCs w:val="24"/>
          <w:rPrChange w:id="80" w:author="Joy Prokash Debnath" w:date="2024-12-30T12:32:00Z" w16du:dateUtc="2024-12-30T06:32:00Z">
            <w:rPr>
              <w:rFonts w:ascii="Times New Roman" w:hAnsi="Times New Roman" w:cs="Times New Roman"/>
              <w:sz w:val="24"/>
              <w:szCs w:val="24"/>
            </w:rPr>
          </w:rPrChange>
        </w:rPr>
        <w:t xml:space="preserve">under different stress conditions </w:t>
      </w:r>
      <w:r w:rsidR="00C41519" w:rsidRPr="00725C57">
        <w:rPr>
          <w:rFonts w:ascii="Times New Roman" w:hAnsi="Times New Roman" w:cs="Times New Roman"/>
          <w:color w:val="FF0000"/>
          <w:sz w:val="24"/>
          <w:szCs w:val="24"/>
          <w:rPrChange w:id="81" w:author="Joy Prokash Debnath" w:date="2024-12-30T12:32:00Z" w16du:dateUtc="2024-12-30T06:32:00Z">
            <w:rPr>
              <w:rFonts w:ascii="Times New Roman" w:hAnsi="Times New Roman" w:cs="Times New Roman"/>
              <w:sz w:val="24"/>
              <w:szCs w:val="24"/>
            </w:rPr>
          </w:rPrChange>
        </w:rPr>
        <w:t>indicated</w:t>
      </w:r>
      <w:r w:rsidR="0051085D" w:rsidRPr="00725C57">
        <w:rPr>
          <w:rFonts w:ascii="Times New Roman" w:hAnsi="Times New Roman" w:cs="Times New Roman"/>
          <w:color w:val="FF0000"/>
          <w:sz w:val="24"/>
          <w:szCs w:val="24"/>
          <w:rPrChange w:id="82" w:author="Joy Prokash Debnath" w:date="2024-12-30T12:32:00Z" w16du:dateUtc="2024-12-30T06:32:00Z">
            <w:rPr>
              <w:rFonts w:ascii="Times New Roman" w:hAnsi="Times New Roman" w:cs="Times New Roman"/>
              <w:sz w:val="24"/>
              <w:szCs w:val="24"/>
            </w:rPr>
          </w:rPrChange>
        </w:rPr>
        <w:t xml:space="preserve"> </w:t>
      </w:r>
      <w:r w:rsidR="00E94D37" w:rsidRPr="00725C57">
        <w:rPr>
          <w:rFonts w:ascii="Times New Roman" w:hAnsi="Times New Roman" w:cs="Times New Roman"/>
          <w:color w:val="FF0000"/>
          <w:sz w:val="24"/>
          <w:szCs w:val="24"/>
          <w:rPrChange w:id="83" w:author="Joy Prokash Debnath" w:date="2024-12-30T12:32:00Z" w16du:dateUtc="2024-12-30T06:32:00Z">
            <w:rPr>
              <w:rFonts w:ascii="Times New Roman" w:hAnsi="Times New Roman" w:cs="Times New Roman"/>
              <w:sz w:val="24"/>
              <w:szCs w:val="24"/>
            </w:rPr>
          </w:rPrChange>
        </w:rPr>
        <w:t>that they might play critical biological roles in various stress responses.</w:t>
      </w:r>
    </w:p>
    <w:p w14:paraId="53225A51" w14:textId="46F5ECF8" w:rsidR="009F4758" w:rsidRDefault="009F4758" w:rsidP="009F475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 </w:t>
      </w:r>
      <w:r w:rsidRPr="009F4758">
        <w:rPr>
          <w:rFonts w:ascii="Times New Roman" w:hAnsi="Times New Roman" w:cs="Times New Roman"/>
          <w:b/>
          <w:bCs/>
          <w:sz w:val="24"/>
          <w:szCs w:val="24"/>
        </w:rPr>
        <w:t>Discussion</w:t>
      </w:r>
    </w:p>
    <w:p w14:paraId="6FC5B9EC" w14:textId="42F0E1B3" w:rsidR="005F64FB" w:rsidRDefault="00020646" w:rsidP="009F4758">
      <w:pPr>
        <w:spacing w:line="360" w:lineRule="auto"/>
        <w:jc w:val="both"/>
        <w:rPr>
          <w:rFonts w:ascii="Times New Roman" w:hAnsi="Times New Roman" w:cs="Times New Roman"/>
          <w:sz w:val="24"/>
          <w:szCs w:val="24"/>
        </w:rPr>
      </w:pPr>
      <w:r w:rsidRPr="00020646">
        <w:rPr>
          <w:rFonts w:ascii="Times New Roman" w:hAnsi="Times New Roman" w:cs="Times New Roman"/>
          <w:sz w:val="24"/>
          <w:szCs w:val="24"/>
        </w:rPr>
        <w:t>RNA N6-methyladenosine</w:t>
      </w:r>
      <w:r>
        <w:rPr>
          <w:rFonts w:ascii="Times New Roman" w:hAnsi="Times New Roman" w:cs="Times New Roman"/>
          <w:sz w:val="24"/>
          <w:szCs w:val="24"/>
        </w:rPr>
        <w:t xml:space="preserve"> operates a crucial </w:t>
      </w:r>
      <w:r w:rsidR="001D14CF" w:rsidRPr="005F6F62">
        <w:rPr>
          <w:rFonts w:ascii="Times New Roman" w:hAnsi="Times New Roman" w:cs="Times New Roman"/>
          <w:sz w:val="24"/>
          <w:szCs w:val="24"/>
        </w:rPr>
        <w:t>regulatory role in plant growth and development.</w:t>
      </w:r>
      <w:r w:rsidR="000461FC">
        <w:rPr>
          <w:rFonts w:ascii="Times New Roman" w:hAnsi="Times New Roman" w:cs="Times New Roman"/>
          <w:sz w:val="24"/>
          <w:szCs w:val="24"/>
        </w:rPr>
        <w:t xml:space="preserve"> The </w:t>
      </w:r>
      <w:r w:rsidR="00FA5834" w:rsidRPr="005F6F62">
        <w:rPr>
          <w:rFonts w:ascii="Times New Roman" w:hAnsi="Times New Roman" w:cs="Times New Roman"/>
          <w:sz w:val="24"/>
          <w:szCs w:val="24"/>
        </w:rPr>
        <w:t>methylation levels of target transcripts</w:t>
      </w:r>
      <w:r w:rsidR="000461FC">
        <w:rPr>
          <w:rFonts w:ascii="Times New Roman" w:hAnsi="Times New Roman" w:cs="Times New Roman"/>
          <w:sz w:val="24"/>
          <w:szCs w:val="24"/>
        </w:rPr>
        <w:t xml:space="preserve"> </w:t>
      </w:r>
      <w:r w:rsidR="00FA5834">
        <w:rPr>
          <w:rFonts w:ascii="Times New Roman" w:hAnsi="Times New Roman" w:cs="Times New Roman"/>
          <w:sz w:val="24"/>
          <w:szCs w:val="24"/>
        </w:rPr>
        <w:t>are</w:t>
      </w:r>
      <w:r w:rsidR="00550156">
        <w:rPr>
          <w:rFonts w:ascii="Times New Roman" w:hAnsi="Times New Roman" w:cs="Times New Roman"/>
          <w:sz w:val="24"/>
          <w:szCs w:val="24"/>
        </w:rPr>
        <w:t xml:space="preserve"> </w:t>
      </w:r>
      <w:r w:rsidR="00550156" w:rsidRPr="005F6F62">
        <w:rPr>
          <w:rFonts w:ascii="Times New Roman" w:hAnsi="Times New Roman" w:cs="Times New Roman"/>
          <w:sz w:val="24"/>
          <w:szCs w:val="24"/>
        </w:rPr>
        <w:t>dynamically</w:t>
      </w:r>
      <w:r w:rsidR="00FA5834">
        <w:rPr>
          <w:rFonts w:ascii="Times New Roman" w:hAnsi="Times New Roman" w:cs="Times New Roman"/>
          <w:sz w:val="24"/>
          <w:szCs w:val="24"/>
        </w:rPr>
        <w:t xml:space="preserve"> regulated by three </w:t>
      </w:r>
      <w:r w:rsidR="00FA5834" w:rsidRPr="005F6F62">
        <w:rPr>
          <w:rFonts w:ascii="Times New Roman" w:hAnsi="Times New Roman" w:cs="Times New Roman"/>
          <w:sz w:val="24"/>
          <w:szCs w:val="24"/>
        </w:rPr>
        <w:t>types of m6A regulatory genes</w:t>
      </w:r>
      <w:r w:rsidR="00550156">
        <w:rPr>
          <w:rFonts w:ascii="Times New Roman" w:hAnsi="Times New Roman" w:cs="Times New Roman"/>
          <w:sz w:val="24"/>
          <w:szCs w:val="24"/>
        </w:rPr>
        <w:t>.</w:t>
      </w:r>
      <w:r w:rsidR="003A2E0F">
        <w:rPr>
          <w:rFonts w:ascii="Times New Roman" w:hAnsi="Times New Roman" w:cs="Times New Roman"/>
          <w:sz w:val="24"/>
          <w:szCs w:val="24"/>
        </w:rPr>
        <w:t xml:space="preserve"> </w:t>
      </w:r>
      <w:r w:rsidR="00555108">
        <w:rPr>
          <w:rFonts w:ascii="Times New Roman" w:hAnsi="Times New Roman" w:cs="Times New Roman"/>
          <w:sz w:val="24"/>
          <w:szCs w:val="24"/>
        </w:rPr>
        <w:t xml:space="preserve">Herein we extracted </w:t>
      </w:r>
      <w:r w:rsidR="00510F99">
        <w:rPr>
          <w:rFonts w:ascii="Times New Roman" w:hAnsi="Times New Roman" w:cs="Times New Roman"/>
          <w:sz w:val="24"/>
          <w:szCs w:val="24"/>
        </w:rPr>
        <w:t xml:space="preserve">a </w:t>
      </w:r>
      <w:r w:rsidR="00555108">
        <w:rPr>
          <w:rFonts w:ascii="Times New Roman" w:hAnsi="Times New Roman" w:cs="Times New Roman"/>
          <w:sz w:val="24"/>
          <w:szCs w:val="24"/>
        </w:rPr>
        <w:t xml:space="preserve">total </w:t>
      </w:r>
      <w:r w:rsidR="00510F99">
        <w:rPr>
          <w:rFonts w:ascii="Times New Roman" w:hAnsi="Times New Roman" w:cs="Times New Roman"/>
          <w:sz w:val="24"/>
          <w:szCs w:val="24"/>
        </w:rPr>
        <w:t xml:space="preserve">of </w:t>
      </w:r>
      <w:r w:rsidR="00555108">
        <w:rPr>
          <w:rFonts w:ascii="Times New Roman" w:hAnsi="Times New Roman" w:cs="Times New Roman"/>
          <w:sz w:val="24"/>
          <w:szCs w:val="24"/>
        </w:rPr>
        <w:t xml:space="preserve">42 </w:t>
      </w:r>
      <w:r w:rsidR="00686065" w:rsidRPr="005F6F62">
        <w:rPr>
          <w:rFonts w:ascii="Times New Roman" w:hAnsi="Times New Roman" w:cs="Times New Roman"/>
          <w:sz w:val="24"/>
          <w:szCs w:val="24"/>
        </w:rPr>
        <w:t>candidate m6A regulatory genes</w:t>
      </w:r>
      <w:r w:rsidR="00686065">
        <w:rPr>
          <w:rFonts w:ascii="Times New Roman" w:hAnsi="Times New Roman" w:cs="Times New Roman"/>
          <w:sz w:val="24"/>
          <w:szCs w:val="24"/>
        </w:rPr>
        <w:t xml:space="preserve"> in soybean</w:t>
      </w:r>
      <w:r w:rsidR="006A6A03">
        <w:rPr>
          <w:rFonts w:ascii="Times New Roman" w:hAnsi="Times New Roman" w:cs="Times New Roman"/>
          <w:sz w:val="24"/>
          <w:szCs w:val="24"/>
        </w:rPr>
        <w:t xml:space="preserve">, </w:t>
      </w:r>
      <w:r w:rsidR="006A6A03" w:rsidRPr="005F6F62">
        <w:rPr>
          <w:rFonts w:ascii="Times New Roman" w:hAnsi="Times New Roman" w:cs="Times New Roman"/>
          <w:sz w:val="24"/>
          <w:szCs w:val="24"/>
        </w:rPr>
        <w:t xml:space="preserve">including 12 writers, 11 erasers, and 19 readers </w:t>
      </w:r>
      <w:r w:rsidR="006A6A03" w:rsidRPr="005F6F62">
        <w:rPr>
          <w:rFonts w:ascii="Times New Roman" w:hAnsi="Times New Roman" w:cs="Times New Roman"/>
          <w:b/>
          <w:bCs/>
          <w:sz w:val="24"/>
          <w:szCs w:val="24"/>
        </w:rPr>
        <w:t>(Table 1)</w:t>
      </w:r>
      <w:r w:rsidR="006A6A03" w:rsidRPr="005F6F62">
        <w:rPr>
          <w:rFonts w:ascii="Times New Roman" w:hAnsi="Times New Roman" w:cs="Times New Roman"/>
          <w:sz w:val="24"/>
          <w:szCs w:val="24"/>
        </w:rPr>
        <w:t>.</w:t>
      </w:r>
      <w:r w:rsidR="006A6A03">
        <w:rPr>
          <w:rFonts w:ascii="Times New Roman" w:hAnsi="Times New Roman" w:cs="Times New Roman"/>
          <w:sz w:val="24"/>
          <w:szCs w:val="24"/>
        </w:rPr>
        <w:t xml:space="preserve"> </w:t>
      </w:r>
      <w:r w:rsidR="00182418">
        <w:rPr>
          <w:rFonts w:ascii="Times New Roman" w:hAnsi="Times New Roman" w:cs="Times New Roman"/>
          <w:sz w:val="24"/>
          <w:szCs w:val="24"/>
        </w:rPr>
        <w:t>The gene</w:t>
      </w:r>
      <w:r w:rsidR="00147237">
        <w:rPr>
          <w:rFonts w:ascii="Times New Roman" w:hAnsi="Times New Roman" w:cs="Times New Roman"/>
          <w:sz w:val="24"/>
          <w:szCs w:val="24"/>
        </w:rPr>
        <w:t xml:space="preserve"> sets</w:t>
      </w:r>
      <w:r w:rsidR="00182418">
        <w:rPr>
          <w:rFonts w:ascii="Times New Roman" w:hAnsi="Times New Roman" w:cs="Times New Roman"/>
          <w:sz w:val="24"/>
          <w:szCs w:val="24"/>
        </w:rPr>
        <w:t xml:space="preserve"> were confirmed by the </w:t>
      </w:r>
      <w:r w:rsidR="00147237">
        <w:rPr>
          <w:rFonts w:ascii="Times New Roman" w:hAnsi="Times New Roman" w:cs="Times New Roman"/>
          <w:sz w:val="24"/>
          <w:szCs w:val="24"/>
        </w:rPr>
        <w:t>conserved</w:t>
      </w:r>
      <w:r w:rsidR="00182418">
        <w:rPr>
          <w:rFonts w:ascii="Times New Roman" w:hAnsi="Times New Roman" w:cs="Times New Roman"/>
          <w:sz w:val="24"/>
          <w:szCs w:val="24"/>
        </w:rPr>
        <w:t xml:space="preserve"> domain</w:t>
      </w:r>
      <w:r w:rsidR="00147237">
        <w:rPr>
          <w:rFonts w:ascii="Times New Roman" w:hAnsi="Times New Roman" w:cs="Times New Roman"/>
          <w:sz w:val="24"/>
          <w:szCs w:val="24"/>
        </w:rPr>
        <w:t xml:space="preserve"> of writer, </w:t>
      </w:r>
      <w:r w:rsidR="00510F99">
        <w:rPr>
          <w:rFonts w:ascii="Times New Roman" w:hAnsi="Times New Roman" w:cs="Times New Roman"/>
          <w:sz w:val="24"/>
          <w:szCs w:val="24"/>
        </w:rPr>
        <w:t>reader,</w:t>
      </w:r>
      <w:r w:rsidR="00147237">
        <w:rPr>
          <w:rFonts w:ascii="Times New Roman" w:hAnsi="Times New Roman" w:cs="Times New Roman"/>
          <w:sz w:val="24"/>
          <w:szCs w:val="24"/>
        </w:rPr>
        <w:t xml:space="preserve"> and eraser.</w:t>
      </w:r>
      <w:r w:rsidR="00510F99">
        <w:rPr>
          <w:rFonts w:ascii="Times New Roman" w:hAnsi="Times New Roman" w:cs="Times New Roman"/>
          <w:sz w:val="24"/>
          <w:szCs w:val="24"/>
        </w:rPr>
        <w:t xml:space="preserve"> </w:t>
      </w:r>
      <w:r w:rsidR="003D29C1">
        <w:rPr>
          <w:rFonts w:ascii="Times New Roman" w:hAnsi="Times New Roman" w:cs="Times New Roman"/>
          <w:sz w:val="24"/>
          <w:szCs w:val="24"/>
        </w:rPr>
        <w:t>Notably</w:t>
      </w:r>
      <w:r w:rsidR="00CD655A">
        <w:rPr>
          <w:rFonts w:ascii="Times New Roman" w:hAnsi="Times New Roman" w:cs="Times New Roman"/>
          <w:sz w:val="24"/>
          <w:szCs w:val="24"/>
        </w:rPr>
        <w:t>,</w:t>
      </w:r>
      <w:r w:rsidR="003D29C1">
        <w:rPr>
          <w:rFonts w:ascii="Times New Roman" w:hAnsi="Times New Roman" w:cs="Times New Roman"/>
          <w:sz w:val="24"/>
          <w:szCs w:val="24"/>
        </w:rPr>
        <w:t xml:space="preserve"> </w:t>
      </w:r>
      <w:r w:rsidR="00CD655A">
        <w:rPr>
          <w:rFonts w:ascii="Times New Roman" w:hAnsi="Times New Roman" w:cs="Times New Roman"/>
          <w:sz w:val="24"/>
          <w:szCs w:val="24"/>
        </w:rPr>
        <w:t xml:space="preserve">one of the writer's </w:t>
      </w:r>
      <w:r w:rsidR="003A30D1">
        <w:rPr>
          <w:rFonts w:ascii="Times New Roman" w:hAnsi="Times New Roman" w:cs="Times New Roman"/>
          <w:sz w:val="24"/>
          <w:szCs w:val="24"/>
        </w:rPr>
        <w:t>domains</w:t>
      </w:r>
      <w:r w:rsidR="00CD655A">
        <w:rPr>
          <w:rFonts w:ascii="Times New Roman" w:hAnsi="Times New Roman" w:cs="Times New Roman"/>
          <w:sz w:val="24"/>
          <w:szCs w:val="24"/>
        </w:rPr>
        <w:t xml:space="preserve"> named HAKAI was not found in so</w:t>
      </w:r>
      <w:r w:rsidR="00806106">
        <w:rPr>
          <w:rFonts w:ascii="Times New Roman" w:hAnsi="Times New Roman" w:cs="Times New Roman"/>
          <w:sz w:val="24"/>
          <w:szCs w:val="24"/>
        </w:rPr>
        <w:t>ybean</w:t>
      </w:r>
      <w:r w:rsidR="00CD655A">
        <w:rPr>
          <w:rFonts w:ascii="Times New Roman" w:hAnsi="Times New Roman" w:cs="Times New Roman"/>
          <w:sz w:val="24"/>
          <w:szCs w:val="24"/>
        </w:rPr>
        <w:t xml:space="preserve"> according to </w:t>
      </w:r>
      <w:proofErr w:type="spellStart"/>
      <w:r w:rsidR="00806106">
        <w:rPr>
          <w:rFonts w:ascii="Times New Roman" w:hAnsi="Times New Roman" w:cs="Times New Roman"/>
          <w:sz w:val="24"/>
          <w:szCs w:val="24"/>
        </w:rPr>
        <w:t>Pfam</w:t>
      </w:r>
      <w:proofErr w:type="spellEnd"/>
      <w:r w:rsidR="00CD655A">
        <w:rPr>
          <w:rFonts w:ascii="Times New Roman" w:hAnsi="Times New Roman" w:cs="Times New Roman"/>
          <w:sz w:val="24"/>
          <w:szCs w:val="24"/>
        </w:rPr>
        <w:t>.</w:t>
      </w:r>
      <w:r w:rsidR="003A30D1">
        <w:rPr>
          <w:rFonts w:ascii="Times New Roman" w:hAnsi="Times New Roman" w:cs="Times New Roman"/>
          <w:sz w:val="24"/>
          <w:szCs w:val="24"/>
        </w:rPr>
        <w:t xml:space="preserve"> </w:t>
      </w:r>
      <w:commentRangeStart w:id="84"/>
      <w:r w:rsidR="00214ECE">
        <w:rPr>
          <w:rFonts w:ascii="Times New Roman" w:hAnsi="Times New Roman" w:cs="Times New Roman"/>
          <w:sz w:val="24"/>
          <w:szCs w:val="24"/>
        </w:rPr>
        <w:t>Therefore,</w:t>
      </w:r>
      <w:r w:rsidR="004F507D">
        <w:rPr>
          <w:rFonts w:ascii="Times New Roman" w:hAnsi="Times New Roman" w:cs="Times New Roman"/>
          <w:sz w:val="24"/>
          <w:szCs w:val="24"/>
        </w:rPr>
        <w:t xml:space="preserve"> this gene was excluded from downstream analysis.</w:t>
      </w:r>
      <w:r w:rsidR="00814DEA">
        <w:rPr>
          <w:rFonts w:ascii="Times New Roman" w:hAnsi="Times New Roman" w:cs="Times New Roman"/>
          <w:sz w:val="24"/>
          <w:szCs w:val="24"/>
        </w:rPr>
        <w:t xml:space="preserve"> </w:t>
      </w:r>
      <w:r w:rsidR="00D45386" w:rsidRPr="00D45386">
        <w:rPr>
          <w:rFonts w:ascii="Times New Roman" w:hAnsi="Times New Roman" w:cs="Times New Roman"/>
          <w:sz w:val="24"/>
          <w:szCs w:val="24"/>
        </w:rPr>
        <w:t xml:space="preserve">Soybean (42) has more m6A regulatory genes than others, such as Arabidopsis (33), tomato (25), grape (40), rice (33), S. </w:t>
      </w:r>
      <w:proofErr w:type="spellStart"/>
      <w:r w:rsidR="00D45386" w:rsidRPr="00D45386">
        <w:rPr>
          <w:rFonts w:ascii="Times New Roman" w:hAnsi="Times New Roman" w:cs="Times New Roman"/>
          <w:sz w:val="24"/>
          <w:szCs w:val="24"/>
        </w:rPr>
        <w:t>moellendorffii</w:t>
      </w:r>
      <w:proofErr w:type="spellEnd"/>
      <w:r w:rsidR="00D45386" w:rsidRPr="00D45386">
        <w:rPr>
          <w:rFonts w:ascii="Times New Roman" w:hAnsi="Times New Roman" w:cs="Times New Roman"/>
          <w:sz w:val="24"/>
          <w:szCs w:val="24"/>
        </w:rPr>
        <w:t xml:space="preserve"> (22), M. polymorpha (16), P. patens (18), and Chinese pine </w:t>
      </w:r>
      <w:r w:rsidR="00D45386" w:rsidRPr="00D45386">
        <w:rPr>
          <w:rFonts w:ascii="Times New Roman" w:hAnsi="Times New Roman" w:cs="Times New Roman"/>
          <w:sz w:val="24"/>
          <w:szCs w:val="24"/>
        </w:rPr>
        <w:lastRenderedPageBreak/>
        <w:t>(36)</w:t>
      </w:r>
      <w:r w:rsidR="004E1EB3">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4E1EB3">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[63]</w:t>
      </w:r>
      <w:r w:rsidR="004E1EB3">
        <w:rPr>
          <w:rFonts w:ascii="Times New Roman" w:hAnsi="Times New Roman" w:cs="Times New Roman"/>
          <w:sz w:val="24"/>
          <w:szCs w:val="24"/>
        </w:rPr>
        <w:fldChar w:fldCharType="end"/>
      </w:r>
      <w:r w:rsidR="00D45386" w:rsidRPr="00D45386">
        <w:rPr>
          <w:rFonts w:ascii="Times New Roman" w:hAnsi="Times New Roman" w:cs="Times New Roman"/>
          <w:sz w:val="24"/>
          <w:szCs w:val="24"/>
        </w:rPr>
        <w:t>. It falls short of tobacco (52) and upland cotton (75), common wheat (85), and maize (55)</w:t>
      </w:r>
      <w:r w:rsidR="005F2409">
        <w:rPr>
          <w:rFonts w:ascii="Times New Roman" w:hAnsi="Times New Roman" w:cs="Times New Roman"/>
          <w:sz w:val="24"/>
          <w:szCs w:val="24"/>
        </w:rPr>
        <w:fldChar w:fldCharType="begin" w:fldLock="1"/>
      </w:r>
      <w:r w:rsidR="00816BA6">
        <w:rPr>
          <w:rFonts w:ascii="Times New Roman" w:hAnsi="Times New Roman" w:cs="Times New Roman"/>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5F2409">
        <w:rPr>
          <w:rFonts w:ascii="Times New Roman" w:hAnsi="Times New Roman" w:cs="Times New Roman"/>
          <w:sz w:val="24"/>
          <w:szCs w:val="24"/>
        </w:rPr>
        <w:fldChar w:fldCharType="separate"/>
      </w:r>
      <w:r w:rsidR="005F2409" w:rsidRPr="005F2409">
        <w:rPr>
          <w:rFonts w:ascii="Times New Roman" w:hAnsi="Times New Roman" w:cs="Times New Roman"/>
          <w:noProof/>
          <w:sz w:val="24"/>
          <w:szCs w:val="24"/>
        </w:rPr>
        <w:t>[63]</w:t>
      </w:r>
      <w:r w:rsidR="005F2409">
        <w:rPr>
          <w:rFonts w:ascii="Times New Roman" w:hAnsi="Times New Roman" w:cs="Times New Roman"/>
          <w:sz w:val="24"/>
          <w:szCs w:val="24"/>
        </w:rPr>
        <w:fldChar w:fldCharType="end"/>
      </w:r>
      <w:r w:rsidR="00D45386" w:rsidRPr="00D45386">
        <w:rPr>
          <w:rFonts w:ascii="Times New Roman" w:hAnsi="Times New Roman" w:cs="Times New Roman"/>
          <w:sz w:val="24"/>
          <w:szCs w:val="24"/>
        </w:rPr>
        <w:t>.</w:t>
      </w:r>
      <w:commentRangeEnd w:id="84"/>
      <w:r w:rsidR="00725C57">
        <w:rPr>
          <w:rStyle w:val="CommentReference"/>
        </w:rPr>
        <w:commentReference w:id="84"/>
      </w:r>
      <w:r w:rsidR="0043683F">
        <w:rPr>
          <w:rFonts w:ascii="Times New Roman" w:hAnsi="Times New Roman" w:cs="Times New Roman"/>
          <w:sz w:val="24"/>
          <w:szCs w:val="24"/>
        </w:rPr>
        <w:t xml:space="preserve"> </w:t>
      </w:r>
      <w:commentRangeStart w:id="85"/>
      <w:r w:rsidR="0043683F">
        <w:rPr>
          <w:rFonts w:ascii="Times New Roman" w:hAnsi="Times New Roman" w:cs="Times New Roman"/>
          <w:sz w:val="24"/>
          <w:szCs w:val="24"/>
        </w:rPr>
        <w:t xml:space="preserve">A </w:t>
      </w:r>
      <w:r w:rsidR="00F07F42">
        <w:rPr>
          <w:rFonts w:ascii="Times New Roman" w:hAnsi="Times New Roman" w:cs="Times New Roman"/>
          <w:sz w:val="24"/>
          <w:szCs w:val="24"/>
        </w:rPr>
        <w:t>low</w:t>
      </w:r>
      <w:r w:rsidR="0043683F">
        <w:rPr>
          <w:rFonts w:ascii="Times New Roman" w:hAnsi="Times New Roman" w:cs="Times New Roman"/>
          <w:sz w:val="24"/>
          <w:szCs w:val="24"/>
        </w:rPr>
        <w:t xml:space="preserve"> number of </w:t>
      </w:r>
      <w:r w:rsidR="0043683F" w:rsidRPr="005F6F62">
        <w:rPr>
          <w:rFonts w:ascii="Times New Roman" w:hAnsi="Times New Roman" w:cs="Times New Roman"/>
          <w:sz w:val="24"/>
          <w:szCs w:val="24"/>
        </w:rPr>
        <w:t>m6A regulatory genes</w:t>
      </w:r>
      <w:r w:rsidR="0043683F">
        <w:rPr>
          <w:rFonts w:ascii="Times New Roman" w:hAnsi="Times New Roman" w:cs="Times New Roman"/>
          <w:sz w:val="24"/>
          <w:szCs w:val="24"/>
        </w:rPr>
        <w:t xml:space="preserve"> were found in </w:t>
      </w:r>
      <w:r w:rsidR="0043683F" w:rsidRPr="005F6F62">
        <w:rPr>
          <w:rFonts w:ascii="Times New Roman" w:hAnsi="Times New Roman" w:cs="Times New Roman"/>
          <w:sz w:val="24"/>
          <w:szCs w:val="24"/>
        </w:rPr>
        <w:t xml:space="preserve">Chinese </w:t>
      </w:r>
      <w:r w:rsidR="00126AEC" w:rsidRPr="005F6F62">
        <w:rPr>
          <w:rFonts w:ascii="Times New Roman" w:hAnsi="Times New Roman" w:cs="Times New Roman"/>
          <w:sz w:val="24"/>
          <w:szCs w:val="24"/>
        </w:rPr>
        <w:t>pine</w:t>
      </w:r>
      <w:r w:rsidR="00126AEC">
        <w:rPr>
          <w:rFonts w:ascii="Times New Roman" w:hAnsi="Times New Roman" w:cs="Times New Roman"/>
          <w:sz w:val="24"/>
          <w:szCs w:val="24"/>
        </w:rPr>
        <w:t xml:space="preserve"> (</w:t>
      </w:r>
      <w:r w:rsidR="00082E4A">
        <w:rPr>
          <w:rFonts w:ascii="Times New Roman" w:hAnsi="Times New Roman" w:cs="Times New Roman"/>
          <w:sz w:val="24"/>
          <w:szCs w:val="24"/>
        </w:rPr>
        <w:t>36)</w:t>
      </w:r>
      <w:r w:rsidR="00AC7042">
        <w:rPr>
          <w:rFonts w:ascii="Times New Roman" w:hAnsi="Times New Roman" w:cs="Times New Roman"/>
          <w:sz w:val="24"/>
          <w:szCs w:val="24"/>
        </w:rPr>
        <w:t xml:space="preserve"> compared to </w:t>
      </w:r>
      <w:r w:rsidR="00AC7042" w:rsidRPr="005F6F62">
        <w:rPr>
          <w:rFonts w:ascii="Times New Roman" w:hAnsi="Times New Roman" w:cs="Times New Roman"/>
          <w:sz w:val="24"/>
          <w:szCs w:val="24"/>
        </w:rPr>
        <w:t>species such as common wheat and upland cotton</w:t>
      </w:r>
      <w:r w:rsidR="00082E4A">
        <w:rPr>
          <w:rFonts w:ascii="Times New Roman" w:hAnsi="Times New Roman" w:cs="Times New Roman"/>
          <w:sz w:val="24"/>
          <w:szCs w:val="24"/>
        </w:rPr>
        <w:t xml:space="preserve">, though </w:t>
      </w:r>
      <w:r w:rsidR="00AC7042" w:rsidRPr="005F6F62">
        <w:rPr>
          <w:rFonts w:ascii="Times New Roman" w:hAnsi="Times New Roman" w:cs="Times New Roman"/>
          <w:sz w:val="24"/>
          <w:szCs w:val="24"/>
        </w:rPr>
        <w:t>Chinese pine</w:t>
      </w:r>
      <w:r w:rsidR="00082E4A">
        <w:rPr>
          <w:rFonts w:ascii="Times New Roman" w:hAnsi="Times New Roman" w:cs="Times New Roman"/>
          <w:sz w:val="24"/>
          <w:szCs w:val="24"/>
        </w:rPr>
        <w:t xml:space="preserve"> has the largest genome size </w:t>
      </w:r>
      <w:r w:rsidR="00082E4A" w:rsidRPr="005F6F62">
        <w:rPr>
          <w:rFonts w:ascii="Times New Roman" w:hAnsi="Times New Roman" w:cs="Times New Roman"/>
          <w:sz w:val="24"/>
          <w:szCs w:val="24"/>
        </w:rPr>
        <w:t>(25.4 Gb</w:t>
      </w:r>
      <w:r w:rsidR="00F07F42">
        <w:rPr>
          <w:rFonts w:ascii="Times New Roman" w:hAnsi="Times New Roman" w:cs="Times New Roman"/>
          <w:sz w:val="24"/>
          <w:szCs w:val="24"/>
        </w:rPr>
        <w:t>).</w:t>
      </w:r>
      <w:r w:rsidR="00814DEA">
        <w:rPr>
          <w:rFonts w:ascii="Times New Roman" w:hAnsi="Times New Roman" w:cs="Times New Roman"/>
          <w:sz w:val="24"/>
          <w:szCs w:val="24"/>
        </w:rPr>
        <w:t xml:space="preserve"> </w:t>
      </w:r>
      <w:commentRangeEnd w:id="85"/>
      <w:r w:rsidR="00725C57">
        <w:rPr>
          <w:rStyle w:val="CommentReference"/>
        </w:rPr>
        <w:commentReference w:id="85"/>
      </w:r>
      <w:r w:rsidR="00D419D8">
        <w:rPr>
          <w:rFonts w:ascii="Times New Roman" w:hAnsi="Times New Roman" w:cs="Times New Roman"/>
          <w:sz w:val="24"/>
          <w:szCs w:val="24"/>
        </w:rPr>
        <w:t xml:space="preserve">The plants which have experienced </w:t>
      </w:r>
      <w:r w:rsidR="00D419D8" w:rsidRPr="005F6F62">
        <w:rPr>
          <w:rFonts w:ascii="Times New Roman" w:hAnsi="Times New Roman" w:cs="Times New Roman"/>
          <w:sz w:val="24"/>
          <w:szCs w:val="24"/>
        </w:rPr>
        <w:t>polyploidization events</w:t>
      </w:r>
      <w:r w:rsidR="00B640E3">
        <w:rPr>
          <w:rFonts w:ascii="Times New Roman" w:hAnsi="Times New Roman" w:cs="Times New Roman"/>
          <w:sz w:val="24"/>
          <w:szCs w:val="24"/>
        </w:rPr>
        <w:t xml:space="preserve"> such as </w:t>
      </w:r>
      <w:commentRangeStart w:id="86"/>
      <w:r w:rsidR="00B640E3" w:rsidRPr="005F6F62">
        <w:rPr>
          <w:rFonts w:ascii="Times New Roman" w:hAnsi="Times New Roman" w:cs="Times New Roman"/>
          <w:sz w:val="24"/>
          <w:szCs w:val="24"/>
        </w:rPr>
        <w:t>Common</w:t>
      </w:r>
      <w:commentRangeEnd w:id="86"/>
      <w:r w:rsidR="00725C57">
        <w:rPr>
          <w:rStyle w:val="CommentReference"/>
        </w:rPr>
        <w:commentReference w:id="86"/>
      </w:r>
      <w:r w:rsidR="00B640E3" w:rsidRPr="005F6F62">
        <w:rPr>
          <w:rFonts w:ascii="Times New Roman" w:hAnsi="Times New Roman" w:cs="Times New Roman"/>
          <w:sz w:val="24"/>
          <w:szCs w:val="24"/>
        </w:rPr>
        <w:t xml:space="preserve"> wheat (2n = 6x = 42), upland cotton (2n = 4x = 52), and tobacco (2n = 4x = 48)</w:t>
      </w:r>
      <w:r w:rsidR="00921901">
        <w:rPr>
          <w:rFonts w:ascii="Times New Roman" w:hAnsi="Times New Roman" w:cs="Times New Roman"/>
          <w:sz w:val="24"/>
          <w:szCs w:val="24"/>
        </w:rPr>
        <w:t xml:space="preserve"> exhibit </w:t>
      </w:r>
      <w:r w:rsidR="00921901" w:rsidRPr="005F6F62">
        <w:rPr>
          <w:rFonts w:ascii="Times New Roman" w:hAnsi="Times New Roman" w:cs="Times New Roman"/>
          <w:sz w:val="24"/>
          <w:szCs w:val="24"/>
        </w:rPr>
        <w:t xml:space="preserve">a </w:t>
      </w:r>
      <w:commentRangeStart w:id="87"/>
      <w:r w:rsidR="00921901" w:rsidRPr="00725C57">
        <w:rPr>
          <w:rFonts w:ascii="Times New Roman" w:hAnsi="Times New Roman" w:cs="Times New Roman"/>
          <w:color w:val="FF0000"/>
          <w:sz w:val="24"/>
          <w:szCs w:val="24"/>
          <w:rPrChange w:id="88" w:author="Joy Prokash Debnath" w:date="2024-12-30T12:41:00Z" w16du:dateUtc="2024-12-30T06:41:00Z">
            <w:rPr>
              <w:rFonts w:ascii="Times New Roman" w:hAnsi="Times New Roman" w:cs="Times New Roman"/>
              <w:sz w:val="24"/>
              <w:szCs w:val="24"/>
            </w:rPr>
          </w:rPrChange>
        </w:rPr>
        <w:t xml:space="preserve">higher abundance </w:t>
      </w:r>
      <w:commentRangeEnd w:id="87"/>
      <w:r w:rsidR="00832534">
        <w:rPr>
          <w:rStyle w:val="CommentReference"/>
        </w:rPr>
        <w:commentReference w:id="87"/>
      </w:r>
      <w:r w:rsidR="00921901" w:rsidRPr="005F6F62">
        <w:rPr>
          <w:rFonts w:ascii="Times New Roman" w:hAnsi="Times New Roman" w:cs="Times New Roman"/>
          <w:sz w:val="24"/>
          <w:szCs w:val="24"/>
        </w:rPr>
        <w:t>of m6A regulatory genes</w:t>
      </w:r>
      <w:r w:rsidR="000C557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{"citationItems":[{"id":"ITEM-1","itemData":{"DOI":"10.1038/nbt.3208","ISSN":"15461696","PMID":"25893780","abstract":"Gossypium hirsutum has proven difficult to sequence owing to its complex allotetraploid (A&lt;inf&gt;t&lt;/inf&gt; D&lt;inf&gt;t&lt;/inf&gt;) genome. Here we produce a draft genome using 181-fold paired-end sequences assisted by fivefold BAC-to-BAC sequences and a high-resolution genetic map. In our assembly 88.5% of the 2,173-Mb scaffolds, which cover 89.6%~96.7% of the A&lt;inf&gt;t&lt;/inf&gt; D&lt;inf&gt;t&lt;/inf&gt; genome, are anchored and oriented to 26 pseudochromosomes. Comparison of this G. hirsutum A&lt;inf&gt;t&lt;/inf&gt; D&lt;inf&gt;t&lt;/inf&gt; genome with the already sequenced diploid Gossypium arboreum (AA) and Gossypium raimondii (DD) genomes revealed conserved gene order. Repeated sequences account for 67.2% of the A&lt;inf&gt;t&lt;/inf&gt; D&lt;inf&gt;t&lt;/inf&gt; genome, and transposable elements (TEs) originating from D&lt;inf&gt;t&lt;/inf&gt; seem more active than from A&lt;inf&gt;t&lt;/inf&gt;. Reduction in the A&lt;inf&gt;t&lt;/inf&gt; D&lt;inf&gt;t&lt;/inf&gt; genome size occurred after allopolyploidization. The A or A&lt;inf&gt;t&lt;/inf&gt; genome may have undergone positive selection for fiber traits. Concerted evolution of different regulatory mechanisms for Cellulose synthase (CesA) and 1-Aminocyclopropane-1-carboxylic acid oxidase1 and 3 (ACO1,3) may be important for enhanced fiber production in G. hirsutum.","author":[{"dropping-particle":"","family":"Li","given":"Fuguang","non-dropping-particle":"","parse-names":false,"suffix":""},{"dropping-particle":"","family":"Fan","given":"Guangyi","non-dropping-particle":"","parse-names":false,"suffix":""},{"dropping-particle":"","family":"Lu","given":"Cairui","non-dropping-particle":"","parse-names":false,"suffix":""},{"dropping-particle":"","family":"Xiao","given":"Guanghui","non-dropping-particle":"","parse-names":false,"suffix":""},{"dropping-particle":"","family":"Zou","given":"Changsong","non-dropping-particle":"","parse-names":false,"suffix":""},{"dropping-particle":"","family":"Kohel","given":"Russell J.","non-dropping-particle":"","parse-names":false,"suffix":""},{"dropping-particle":"","family":"Ma","given":"Zhiying","non-dropping-particle":"","parse-names":false,"suffix":""},{"dropping-particle":"","family":"Shang","given":"Haihong","non-dropping-particle":"","parse-names":false,"suffix":""},{"dropping-particle":"","family":"Ma","given":"Xiongfeng","non-dropping-particle":"","parse-names":false,"suffix":""},{"dropping-particle":"","family":"Wu","given":"Jianyong","non-dropping-particle":"","parse-names":false,"suffix":""},{"dropping-particle":"","family":"Liang","given":"Xinming","non-dropping-particle":"","parse-names":false,"suffix":""},{"dropping-particle":"","family":"Huang","given":"Gai","non-dropping-particle":"","parse-names":false,"suffix":""},{"dropping-particle":"","family":"Percy","given":"Richard G.","non-dropping-particle":"","parse-names":false,"suffix":""},{"dropping-particle":"","family":"Liu","given":"Kun","non-dropping-particle":"","parse-names":false,"suffix":""},{"dropping-particle":"","family":"Yang","given":"Weihua","non-dropping-particle":"","parse-names":false,"suffix":""},{"dropping-particle":"","family":"Chen","given":"Wenbin","non-dropping-particle":"","parse-names":false,"suffix":""},{"dropping-particle":"","family":"Du","given":"Xiongming","non-dropping-particle":"","parse-names":false,"suffix":""},{"dropping-particle":"","family":"Shi","given":"Chengcheng","non-dropping-particle":"","parse-names":false,"suffix":""},{"dropping-particle":"","family":"Yuan","given":"Youlu","non-dropping-particle":"","parse-names":false,"suffix":""},{"dropping-particle":"","family":"Ye","given":"Wuwei","non-dropping-particle":"","parse-names":false,"suffix":""},{"dropping-particle":"","family":"Liu","given":"Xin","non-dropping-particle":"","parse-names":false,"suffix":""},{"dropping-particle":"","family":"Zhang","given":"Xueyan","non-dropping-particle":"","parse-names":false,"suffix":""},{"dropping-particle":"","family":"Liu","given":"Weiqing","non-dropping-particle":"","parse-names":false,"suffix":""},{"dropping-particle":"","family":"Wei","given":"Hengling","non-dropping-particle":"","parse-names":false,"suffix":""},{"dropping-particle":"","family":"Wei","given":"Shoujun","non-dropping-particle":"","parse-names":false,"suffix":""},{"dropping-particle":"","family":"Huang","given":"Guodong","non-dropping-particle":"","parse-names":false,"suffix":""},{"dropping-particle":"","family":"Zhang","given":"Xianlong","non-dropping-particle":"","parse-names":false,"suffix":""},{"dropping-particle":"","family":"Zhu","given":"Shuijin","non-dropping-particle":"","parse-names":false,"suffix":""},{"dropping-particle":"","family":"Zhang","given":"He","non-dropping-particle":"","parse-names":false,"suffix":""},{"dropping-particle":"","family":"Sun","given":"Fengming","non-dropping-particle":"","parse-names":false,"suffix":""},{"dropping-particle":"","family":"Wang","given":"Xingfen","non-dropping-particle":"","parse-names":false,"suffix":""},{"dropping-particle":"","family":"Liang","given":"Jie","non-dropping-particle":"","parse-names":false,"suffix":""},{"dropping-particle":"","family":"Wang","given":"Jiahao","non-dropping-particle":"","parse-names":false,"suffix":""},{"dropping-particle":"","family":"He","given":"Qiang","non-dropping-particle":"","parse-names":false,"suffix":""},{"dropping-particle":"","family":"Huang","given":"Leihuan","non-dropping-particle":"","parse-names":false,"suffix":""},{"dropping-particle":"","family":"Wang","given":"Jun","non-dropping-particle":"","parse-names":false,"suffix":""},{"dropping-particle":"","family":"Cui","given":"Jinjie","non-dropping-particle":"","parse-names":false,"suffix":""},{"dropping-particle":"","family":"Song","given":"Guoli","non-dropping-particle":"","parse-names":false,"suffix":""},{"dropping-particle":"","family":"Wang","given":"Kunbo","non-dropping-particle":"","parse-names":false,"suffix":""},{"dropping-particle":"","family":"Xu","given":"Xun","non-dropping-particle":"","parse-names":false,"suffix":""},{"dropping-particle":"","family":"Yu","given":"John Z.","non-dropping-particle":"","parse-names":false,"suffix":""},{"dropping-particle":"","family":"Zhu","given":"Yuxian","non-dropping-particle":"","parse-names":false,"suffix":""},{"dropping-particle":"","family":"Yu","given":"Shuxun","non-dropping-particle":"","parse-names":false,"suffix":""}],"container-title":"Nature Biotechnology","id":"ITEM-1","issue":"5","issued":{"date-parts":[["2015"]]},"page":"524-530","title":"Genome sequence of cultivated Upland cotton (Gossypium hirsutum TM-1) provides insights into genome evolution","type":"article-journal","volume":"33"},"uris":["http://www.mendeley.com/documents/?uuid=c0a14145-1121-435a-b85e-ad0297c9ecbb"]}],"mendeley":{"formattedCitation":"[64]","plainTextFormattedCitation":"[64]","previouslyFormattedCitation":"[64]"},"properties":{"noteIndex":0},"schema":"https://github.com/citation-style-language/schema/raw/master/csl-citation.json"}</w:instrText>
      </w:r>
      <w:r w:rsidR="000C557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[64]</w:t>
      </w:r>
      <w:r w:rsidR="000C5572">
        <w:rPr>
          <w:rFonts w:ascii="Times New Roman" w:hAnsi="Times New Roman" w:cs="Times New Roman"/>
          <w:sz w:val="24"/>
          <w:szCs w:val="24"/>
        </w:rPr>
        <w:fldChar w:fldCharType="end"/>
      </w:r>
      <w:r w:rsidR="000C557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{"citationItems":[{"id":"ITEM-1","itemData":{"ISBN":"1095-8312","ISSN":"00244066","abstract":"The Arctic is an excellent model system for the study of polyploidy. It is one the Earths most polyploid-rich areas, in particular of high-level and recently evolved polyploids. Here we re-address previous hypotheses on arctic poly- ploidy based on a new analysis of the circumarctic flora, and review recent molecular, cytological and reproductive studies. The frequency and level of polyploidy strongly increase northwards within the Arctic. We found no clear-cut association between polyploidy and the degree of glaciation for the arctic flora as a whole, which contains many wide- spread species. However, for arctic specialist taxa with restricted distributions, the frequency of diploids is much higher in the Beringian area, which remained largely unglaciated during the last ice age, than in the heavily gla- ciated Atlantic area. This result supports the hypothesis that polyploids are more successful than diploids in colo- nizing after deglaciation. There is abundant molecular evidence for recurrent formation of arctic polyploids at different scales in time and space. Examples are given of low-level polyploids formed after the last glaciation and of repeated and successively more high-level polyploidizations throughout the Quaternary. Recurrent polyploid origins, followed by interbreeding within and across ploidal levels, provide a major explanation for the taxonomic complexity of the arctic flora. In the well-studied, recently deglaciated archipelago of Svalbard, most species are mainly self- fertilizing or clonal. All Svalbard polyploids examined so far are genetic allopolyploids with fixed heterozygosity at isozyme loci. The level of heterozygosity in 65 taxa increases dramatically from diploids to high-level polyploids. In the circumarctic area, there is evidence for numerous recently evolved sibling species within diploid taxonomic spe- cies. Rapid evolution of crossing barriers at the diploid level promotes further diversification after expansion from different refugia, and may provide new raw materials for allopolyploid formation. We conclude that the evolutionary success of polyploids in the Arctic may be based on their fixed-heterozygous genomes, which buffer against inbreed- ing and genetic drift through periods of dramatic climate change.","author":[{"dropping-particle":"","family":"I. J. LEITCH and M. D. BENNETT","given":"","non-dropping-particle":"","parse-names":false,"suffix":""}],"container-title":"Society","id":"ITEM-1","issue":"4","issued":{"date-parts":[["2004"]]},"page":"521-536","title":"Biological relevance of polyploidy : ecology to genomics Polyploidy in arctic plants","type":"article-journal","volume":"82"},"uris":["http://www.mendeley.com/documents/?uuid=60c73793-deba-4e87-a5e3-9e1383a93af3"]}],"mendeley":{"formattedCitation":"[65]","plainTextFormattedCitation":"[65]","previouslyFormattedCitation":"[65]"},"properties":{"noteIndex":0},"schema":"https://github.com/citation-style-language/schema/raw/master/csl-citation.json"}</w:instrText>
      </w:r>
      <w:r w:rsidR="000C557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[65]</w:t>
      </w:r>
      <w:r w:rsidR="000C5572">
        <w:rPr>
          <w:rFonts w:ascii="Times New Roman" w:hAnsi="Times New Roman" w:cs="Times New Roman"/>
          <w:sz w:val="24"/>
          <w:szCs w:val="24"/>
        </w:rPr>
        <w:fldChar w:fldCharType="end"/>
      </w:r>
      <w:r w:rsidR="000C557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{"citationItems":[{"id":"ITEM-1","itemData":{"DOI":"10.1093/molbev/msp267","ISSN":"07374038","PMID":"19897524","abstract":"Reticulate evolution may function both at the species level, through homoploid and polyploid hybridization, and below the species level, through inter and intragenic recombination. These processes represent challenges for the reconstruction of evolutionary relationships between species, because they cannot be represented adequately with bifurcating trees. We use data from low-copy nuclear genes to evaluate long-standing hypotheses of homoploid (interspecific) hybrid speciation in Nicotiana (Solanaceae) and reconstruct a complex series of reticulation events that have been important in the evolutionary history of this genus. Hybrid origins for three diploid species (Nicotiana glauca, N. linearis, and N. spegazzinii) are inferred on the basis of gene tree incongruence, evidence for interallelic recombination between likely parental alleles, and support for incompatible splits in Lento plots. Phylogenetic analysis of recombinant gene sequences illustrates that recombinants may be resolved with one of their progenitor lineages with a high posterior probability under Bayesian inference, and thus there is no indication of the conflict between phylogenetic signals that results from reticulation. Our results illustrate the importance of hybridization in shaping evolution in Nicotiana and also show that intragenic recombination may be relatively common. This finding demonstrates that it is important to investigate the possibility of recombination when aiming to detect hybrids from DNA-sequence data and reconstruct patterns of reticulate evolution between species. © The Author 2009.","author":[{"dropping-particle":"","family":"Kelly","given":"Laura J.","non-dropping-particle":"","parse-names":false,"suffix":""},{"dropping-particle":"","family":"Leitch","given":"Andrew R.","non-dropping-particle":"","parse-names":false,"suffix":""},{"dropping-particle":"","family":"Clarkson","given":"James J.","non-dropping-particle":"","parse-names":false,"suffix":""},{"dropping-particle":"","family":"Hunter","given":"Robin B.","non-dropping-particle":"","parse-names":false,"suffix":""},{"dropping-particle":"","family":"Knapp","given":"Sandra","non-dropping-particle":"","parse-names":false,"suffix":""},{"dropping-particle":"","family":"Chase","given":"Mark W.","non-dropping-particle":"","parse-names":false,"suffix":""}],"container-title":"Molecular Biology and Evolution","id":"ITEM-1","issue":"4","issued":{"date-parts":[["2010"]]},"page":"781-799","title":"Intragenic recombination events and evidence for hybrid speciation in nicotiana (solanaceae)","type":"article-journal","volume":"27"},"uris":["http://www.mendeley.com/documents/?uuid=a61997de-2403-461d-a5ab-c61f102f32ca"]}],"mendeley":{"formattedCitation":"[66]","plainTextFormattedCitation":"[66]","previouslyFormattedCitation":"[66]"},"properties":{"noteIndex":0},"schema":"https://github.com/citation-style-language/schema/raw/master/csl-citation.json"}</w:instrText>
      </w:r>
      <w:r w:rsidR="000C557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[66]</w:t>
      </w:r>
      <w:r w:rsidR="000C5572">
        <w:rPr>
          <w:rFonts w:ascii="Times New Roman" w:hAnsi="Times New Roman" w:cs="Times New Roman"/>
          <w:sz w:val="24"/>
          <w:szCs w:val="24"/>
        </w:rPr>
        <w:fldChar w:fldCharType="end"/>
      </w:r>
      <w:r w:rsidR="00921901">
        <w:rPr>
          <w:rFonts w:ascii="Times New Roman" w:hAnsi="Times New Roman" w:cs="Times New Roman"/>
          <w:sz w:val="24"/>
          <w:szCs w:val="24"/>
        </w:rPr>
        <w:t xml:space="preserve">. </w:t>
      </w:r>
      <w:r w:rsidR="00126AEC">
        <w:rPr>
          <w:rFonts w:ascii="Times New Roman" w:hAnsi="Times New Roman" w:cs="Times New Roman"/>
          <w:sz w:val="24"/>
          <w:szCs w:val="24"/>
        </w:rPr>
        <w:t>L</w:t>
      </w:r>
      <w:r w:rsidR="00744C1B">
        <w:rPr>
          <w:rFonts w:ascii="Times New Roman" w:hAnsi="Times New Roman" w:cs="Times New Roman"/>
          <w:sz w:val="24"/>
          <w:szCs w:val="24"/>
        </w:rPr>
        <w:t>ikewise,</w:t>
      </w:r>
      <w:r w:rsidR="008429BB">
        <w:rPr>
          <w:rFonts w:ascii="Times New Roman" w:hAnsi="Times New Roman" w:cs="Times New Roman"/>
          <w:sz w:val="24"/>
          <w:szCs w:val="24"/>
        </w:rPr>
        <w:t xml:space="preserve"> </w:t>
      </w:r>
      <w:r w:rsidR="008429BB" w:rsidRPr="000A7ECD">
        <w:rPr>
          <w:rFonts w:ascii="Times New Roman" w:hAnsi="Times New Roman" w:cs="Times New Roman"/>
          <w:sz w:val="24"/>
          <w:szCs w:val="24"/>
        </w:rPr>
        <w:t xml:space="preserve">Soybean </w:t>
      </w:r>
      <w:r w:rsidR="00E870FE" w:rsidRPr="000A7ECD">
        <w:rPr>
          <w:rFonts w:ascii="Times New Roman" w:hAnsi="Times New Roman" w:cs="Times New Roman"/>
          <w:sz w:val="24"/>
          <w:szCs w:val="24"/>
        </w:rPr>
        <w:t>(</w:t>
      </w:r>
      <w:commentRangeStart w:id="89"/>
      <w:r w:rsidR="00E870FE" w:rsidRPr="000A7ECD">
        <w:rPr>
          <w:rFonts w:ascii="Times New Roman" w:hAnsi="Times New Roman" w:cs="Times New Roman"/>
          <w:sz w:val="24"/>
          <w:szCs w:val="24"/>
        </w:rPr>
        <w:t>2</w:t>
      </w:r>
      <w:r w:rsidR="008429BB" w:rsidRPr="000A7ECD">
        <w:rPr>
          <w:rFonts w:ascii="Times New Roman" w:hAnsi="Times New Roman" w:cs="Times New Roman"/>
          <w:sz w:val="24"/>
          <w:szCs w:val="24"/>
        </w:rPr>
        <w:t>n = 4x = 40</w:t>
      </w:r>
      <w:commentRangeEnd w:id="89"/>
      <w:r w:rsidR="00725C57">
        <w:rPr>
          <w:rStyle w:val="CommentReference"/>
        </w:rPr>
        <w:commentReference w:id="89"/>
      </w:r>
      <w:r w:rsidR="008429BB" w:rsidRPr="000A7ECD">
        <w:rPr>
          <w:rFonts w:ascii="Times New Roman" w:hAnsi="Times New Roman" w:cs="Times New Roman"/>
          <w:sz w:val="24"/>
          <w:szCs w:val="24"/>
        </w:rPr>
        <w:t>)</w:t>
      </w:r>
      <w:r w:rsidR="000C557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{"citationItems":[{"id":"ITEM-1","itemData":{"DOI":"10.1007/s00606-007-0522-5","ISBN":"0060600705","ISSN":"03782697","abstract":"The high number, very small size and morphological similarity of the chromosomes, and low metaphasic indexes obtained in root meristems have hindered the progress in cytogenetic and evolutionary studies of Glycine max. In order to contribute to the solving of these problems, we have developed a method based on the use of DNA synthesis inhibiting and anti-microtubule solutions and enzymatic maceration and air-drying techniques. Besides, we have employed a digital image analysis system tool. This method provided prometaphasic and metaphasic chromosomes showing well-defined primary and secondary constrictions, which facilitated the pairing of homologues and assembly of the first karyogram for G. max. This species possesses twenty chromosome pairs, being six metacentric and fourteen submetacentric. The karyograms support its tetraploid nature (4x = 40), specifically for the presence of chromosomes with identical morphology, and suggest that chromosome rearrangements may have occurred during the speciation of G. max. © 2007 Springer-Verlag.","author":[{"dropping-particle":"","family":"Clarindo","given":"Wellington Ronildo","non-dropping-particle":"","parse-names":false,"suffix":""},{"dropping-particle":"","family":"Carvalho","given":"Carlos Roberto","non-dropping-particle":"De","parse-names":false,"suffix":""},{"dropping-particle":"","family":"Alves","given":"Bruno Marques Gonçalves","non-dropping-particle":"","parse-names":false,"suffix":""}],"container-title":"Plant Systematics and Evolution","id":"ITEM-1","issue":"1-2","issued":{"date-parts":[["2007"]]},"page":"101-107","title":"Mitotic evidence for the tetraploid nature of Glycine max provided by high quality karyograms","type":"article-journal","volume":"265"},"uris":["http://www.mendeley.com/documents/?uuid=c77c09c8-6bb2-4391-af5c-cdb0893a006a"]}],"mendeley":{"formattedCitation":"[67]","plainTextFormattedCitation":"[67]","previouslyFormattedCitation":"[67]"},"properties":{"noteIndex":0},"schema":"https://github.com/citation-style-language/schema/raw/master/csl-citation.json"}</w:instrText>
      </w:r>
      <w:r w:rsidR="000C557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[67]</w:t>
      </w:r>
      <w:r w:rsidR="000C5572">
        <w:rPr>
          <w:rFonts w:ascii="Times New Roman" w:hAnsi="Times New Roman" w:cs="Times New Roman"/>
          <w:sz w:val="24"/>
          <w:szCs w:val="24"/>
        </w:rPr>
        <w:fldChar w:fldCharType="end"/>
      </w:r>
      <w:r w:rsidR="008E5B65">
        <w:rPr>
          <w:rFonts w:ascii="Times New Roman" w:hAnsi="Times New Roman" w:cs="Times New Roman"/>
          <w:sz w:val="24"/>
          <w:szCs w:val="24"/>
        </w:rPr>
        <w:t>,</w:t>
      </w:r>
      <w:r w:rsidR="008429BB" w:rsidRPr="000A7ECD">
        <w:rPr>
          <w:rFonts w:ascii="Times New Roman" w:hAnsi="Times New Roman" w:cs="Times New Roman"/>
          <w:sz w:val="24"/>
          <w:szCs w:val="24"/>
        </w:rPr>
        <w:t xml:space="preserve"> a polyploid species</w:t>
      </w:r>
      <w:r w:rsidR="008429BB">
        <w:rPr>
          <w:rFonts w:ascii="Times New Roman" w:hAnsi="Times New Roman" w:cs="Times New Roman"/>
          <w:sz w:val="24"/>
          <w:szCs w:val="24"/>
        </w:rPr>
        <w:t xml:space="preserve"> </w:t>
      </w:r>
      <w:r w:rsidR="00F84A11" w:rsidRPr="005F6F62">
        <w:rPr>
          <w:rFonts w:ascii="Times New Roman" w:hAnsi="Times New Roman" w:cs="Times New Roman"/>
          <w:sz w:val="24"/>
          <w:szCs w:val="24"/>
        </w:rPr>
        <w:t>also possesses a higher number of m6A regulatory genes.</w:t>
      </w:r>
      <w:r w:rsidR="006002BA">
        <w:rPr>
          <w:rFonts w:ascii="Times New Roman" w:hAnsi="Times New Roman" w:cs="Times New Roman"/>
          <w:sz w:val="24"/>
          <w:szCs w:val="24"/>
        </w:rPr>
        <w:t xml:space="preserve"> </w:t>
      </w:r>
      <w:r w:rsidR="006002BA" w:rsidRPr="00832534">
        <w:rPr>
          <w:rFonts w:ascii="Times New Roman" w:hAnsi="Times New Roman" w:cs="Times New Roman"/>
          <w:color w:val="FF0000"/>
          <w:sz w:val="24"/>
          <w:szCs w:val="24"/>
          <w:rPrChange w:id="90" w:author="Joy Prokash Debnath" w:date="2024-12-30T12:48:00Z" w16du:dateUtc="2024-12-30T06:48:00Z">
            <w:rPr>
              <w:rFonts w:ascii="Times New Roman" w:hAnsi="Times New Roman" w:cs="Times New Roman"/>
              <w:sz w:val="24"/>
              <w:szCs w:val="24"/>
            </w:rPr>
          </w:rPrChange>
        </w:rPr>
        <w:t>ad</w:t>
      </w:r>
      <w:r w:rsidR="006002BA">
        <w:rPr>
          <w:rFonts w:ascii="Times New Roman" w:hAnsi="Times New Roman" w:cs="Times New Roman"/>
          <w:sz w:val="24"/>
          <w:szCs w:val="24"/>
        </w:rPr>
        <w:t>ditionally</w:t>
      </w:r>
      <w:r w:rsidR="00744C1B">
        <w:rPr>
          <w:rFonts w:ascii="Times New Roman" w:hAnsi="Times New Roman" w:cs="Times New Roman"/>
          <w:sz w:val="24"/>
          <w:szCs w:val="24"/>
        </w:rPr>
        <w:t>,</w:t>
      </w:r>
      <w:r w:rsidR="006002BA" w:rsidRPr="005F6F62">
        <w:rPr>
          <w:rFonts w:ascii="Times New Roman" w:hAnsi="Times New Roman" w:cs="Times New Roman"/>
          <w:sz w:val="24"/>
          <w:szCs w:val="24"/>
        </w:rPr>
        <w:t xml:space="preserve"> maize, a segmental allopolyploid, </w:t>
      </w:r>
      <w:r w:rsidR="003A00A5">
        <w:rPr>
          <w:rFonts w:ascii="Times New Roman" w:hAnsi="Times New Roman" w:cs="Times New Roman"/>
          <w:sz w:val="24"/>
          <w:szCs w:val="24"/>
        </w:rPr>
        <w:t xml:space="preserve">also </w:t>
      </w:r>
      <w:r w:rsidR="00744C1B">
        <w:rPr>
          <w:rFonts w:ascii="Times New Roman" w:hAnsi="Times New Roman" w:cs="Times New Roman"/>
          <w:sz w:val="24"/>
          <w:szCs w:val="24"/>
        </w:rPr>
        <w:t xml:space="preserve">shows </w:t>
      </w:r>
      <w:r w:rsidR="006002BA" w:rsidRPr="005F6F62">
        <w:rPr>
          <w:rFonts w:ascii="Times New Roman" w:hAnsi="Times New Roman" w:cs="Times New Roman"/>
          <w:sz w:val="24"/>
          <w:szCs w:val="24"/>
        </w:rPr>
        <w:t>a higher number of m6A regulatory genes</w:t>
      </w:r>
      <w:r w:rsidR="009F0BA6">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{"citationItems":[{"id":"ITEM-1","itemData":{"DOI":"10.1126/science.1178534","abstract":"Maize is one of our oldest and most important crops, having been domesticated approximately 9000 years ago in central Mexico. Schnable et al. (p. 1112; see the cover) present the results of sequencing the B73 inbred maize line. The findings elucidate how maize became diploid after an ancestral doubling of its chromosomes and reveals transposable element movement and activity and recombination. Vielle-Calzada et al. (p. 1078) have sequenced the Palomero Toluqueño (Palomero) landrace, a highland popcorn from Mexico, which, when compared to the B73 line, reveals multiple loci impacted by domestication. Swanson-Wagner et al. (p. 1118) exploit possession of the genome to analyze expression differences occurring between lines. The identification of single nucleotide polymorphisms and copy number variations among lines was used by Gore et al. (p. 1115) to generate a Haplotype map of maize. While chromosomal diversity in maize is high, it is likely that recombination is the major force affecting the levels of heterozygosity in maize. The availability of the maize genome will help to guide future agricultural and biofuel applications (see the Perspective by Feuillet and Eversole). The sequence of the maize genome reveals it to be the most complex genome known to date. We report an improved draft nucleotide sequence of the 2.3-gigabase genome of maize, an important crop plant and model for biological research. Over 32,000 genes were predicted, of which 99.8% were placed on reference chromosomes. Nearly 85% of the genome is composed of hundreds of families of transposable elements, dispersed nonuniformly across the genome. These were responsible for the capture and amplification of numerous gene fragments and affect the composition, sizes, and positions of centromeres. We also report on the correlation of methylation-poor regions with Mu transposon insertions and recombination, and copy number variants with insertions and/or deletions, as well as how uneven gene losses between duplicated regions were involved in returning an ancient allotetraploid to a genetically diploid state. These analyses inform and set the stage for further investigations to improve our understanding of the domestication and agricultural improvements of maize.","author":[{"dropping-particle":"","family":"Schnable","given":"Patrick S","non-dropping-particle":"","parse-names":false,"suffix":""},{"dropping-particle":"","family":"Ware","given":"Doreen","non-dropping-particle":"","parse-names":false,"suffix":""},{"dropping-particle":"","family":"Fulton","given":"Robert S","non-dropping-particle":"","parse-names":false,"suffix":""},{"dropping-particle":"","family":"Stein","given":"Joshua C","non-dropping-particle":"","parse-names":false,"suffix":""},{"dropping-particle":"","family":"Wei","given":"Fusheng","non-dropping-particle":"","parse-names":false,"suffix":""},{"dropping-particle":"","family":"Pasternak","given":"Shiran","non-dropping-particle":"","parse-names":false,"suffix":""},{"dropping-particle":"","family":"Liang","given":"Chengzhi","non-dropping-particle":"","parse-names":false,"suffix":""},{"dropping-particle":"","family":"Zhang","given":"Jianwei","non-dropping-particle":"","parse-names":false,"suffix":""},{"dropping-particle":"","family":"Fulton","given":"Lucinda","non-dropping-particle":"","parse-names":false,"suffix":""},{"dropping-particle":"","family":"Graves","given":"Tina A","non-dropping-particle":"","parse-names":false,"suffix":""},{"dropping-particle":"","family":"Minx","given":"Patrick","non-dropping-particle":"","parse-names":false,"suffix":""},{"dropping-particle":"","family":"Reily","given":"Amy Denise","non-dropping-particle":"","parse-names":false,"suffix":""},{"dropping-particle":"","family":"Courtney","given":"Laura","non-dropping-particle":"","parse-names":false,"suffix":""},{"dropping-particle":"","family":"Kruchowski","given":"Scott S","non-dropping-particle":"","parse-names":false,"suffix":""},{"dropping-particle":"","family":"Tomlinson","given":"Chad","non-dropping-particle":"","parse-names":false,"suffix":""},{"dropping-particle":"","family":"Strong","given":"Cindy","non-dropping-particle":"","parse-names":false,"suffix":""},{"dropping-particle":"","family":"Delehaunty","given":"Kim","non-dropping-particle":"","parse-names":false,"suffix":""},{"dropping-particle":"","family":"Fronick","given":"Catrina","non-dropping-particle":"","parse-names":false,"suffix":""},{"dropping-particle":"","family":"Courtney","given":"Bill","non-dropping-particle":"","parse-names":false,"suffix":""},{"dropping-particle":"","family":"Rock","given":"Susan M","non-dropping-particle":"","parse-names":false,"suffix":""},{"dropping-particle":"","family":"Belter","given":"Eddie","non-dropping-particle":"","parse-names":false,"suffix":""},{"dropping-particle":"","family":"Du","given":"Feiyu","non-dropping-particle":"","parse-names":false,"suffix":""},{"dropping-particle":"","family":"Kim","given":"Kyung","non-dropping-particle":"","parse-names":false,"suffix":""},{"dropping-particle":"","family":"Abbott","given":"Rachel M","non-dropping-particle":"","parse-names":false,"suffix":""},{"dropping-particle":"","family":"Cotton","given":"Marc","non-dropping-particle":"","parse-names":false,"suffix":""},{"dropping-particle":"","family":"Levy","given":"Andy","non-dropping-particle":"","parse-names":false,"suffix":""},{"dropping-particle":"","family":"Marchetto","given":"Pamela","non-dropping-particle":"","parse-names":false,"suffix":""},{"dropping-particle":"","family":"Ochoa","given":"Kerri","non-dropping-particle":"","parse-names":false,"suffix":""},{"dropping-particle":"","family":"Jackson","given":"Stephanie M","non-dropping-particle":"","parse-names":false,"suffix":""},{"dropping-particle":"","family":"Gillam","given":"Barbara","non-dropping-particle":"","parse-names":false,"suffix":""},{"dropping-particle":"","family":"Chen","given":"Weizu","non-dropping-particle":"","parse-names":false,"suffix":""},{"dropping-particle":"","family":"Yan","given":"Le","non-dropping-particle":"","parse-names":false,"suffix":""},{"dropping-particle":"","family":"Higginbotham","given":"Jamey","non-dropping-particle":"","parse-names":false,"suffix":""},{"dropping-particle":"","family":"Cardenas","given":"Marco","non-dropping-particle":"","parse-names":false,"suffix":""},{"dropping-particle":"","family":"Waligorski","given":"Jason","non-dropping-particle":"","parse-names":false,"suffix":""},{"dropping-particle":"","family":"Applebaum","given":"Elizabeth","non-dropping-particle":"","parse-names":false,"suffix":""},{"dropping-particle":"","family":"Phelps","given":"Lindsey","non-dropping-particle":"","parse-names":false,"suffix":""},{"dropping-particle":"","family":"Falcone","given":"Jason","non-dropping-particle":"","parse-names":false,"suffix":""},{"dropping-particle":"","family":"Kanchi","given":"Krishna","non-dropping-particle":"","parse-names":false,"suffix":""},{"dropping-particle":"","family":"Thane","given":"Thynn","non-dropping-particle":"","parse-names":false,"suffix":""},{"dropping-particle":"","family":"Scimone","given":"Adam","non-dropping-particle":"","parse-names":false,"suffix":""},{"dropping-particle":"","family":"Thane","given":"Nay","non-dropping-particle":"","parse-names":false,"suffix":""},{"dropping-particle":"","family":"Henke","given":"Jessica","non-dropping-particle":"","parse-names":false,"suffix":""},{"dropping-particle":"","family":"Wang","given":"Tom","non-dropping-particle":"","parse-names":false,"suffix":""},{"dropping-particle":"","family":"Ruppert","given":"Jessica","non-dropping-particle":"","parse-names":false,"suffix":""},{"dropping-particle":"","family":"Shah","given":"Neha","non-dropping-particle":"","parse-names":false,"suffix":""},{"dropping-particle":"","family":"Rotter","given":"Kelsi","non-dropping-particle":"","parse-names":false,"suffix":""},{"dropping-particle":"","family":"Hodges","given":"Jennifer","non-dropping-particle":"","parse-names":false,"suffix":""},{"dropping-particle":"","family":"Ingenthron","given":"Elizabeth","non-dropping-particle":"","parse-names":false,"suffix":""},{"dropping-particle":"","family":"Cordes","given":"Matt","non-dropping-particle":"","parse-names":false,"suffix":""},{"dropping-particle":"","family":"Kohlberg","given":"Sara","non-dropping-particle":"","parse-names":false,"suffix":""},{"dropping-particle":"","family":"Sgro","given":"Jennifer","non-dropping-particle":"","parse-names":false,"suffix":""},{"dropping-particle":"","family":"Delgado","given":"Brandon","non-dropping-particle":"","parse-names":false,"suffix":""},{"dropping-particle":"","family":"Mead","given":"Kelly","non-dropping-particle":"","parse-names":false,"suffix":""},{"dropping-particle":"","family":"Chinwalla","given":"Asif","non-dropping-particle":"","parse-names":false,"suffix":""},{"dropping-particle":"","family":"Leonard","given":"Shawn","non-dropping-particle":"","parse-names":false,"suffix":""},{"dropping-particle":"","family":"Crouse","given":"Kevin","non-dropping-particle":"","parse-names":false,"suffix":""},{"dropping-particle":"","family":"Collura","given":"Kristi","non-dropping-particle":"","parse-names":false,"suffix":""},{"dropping-particle":"","family":"Kudrna","given":"Dave","non-dropping-particle":"","parse-names":false,"suffix":""},{"dropping-particle":"","family":"Currie","given":"Jennifer","non-dropping-particle":"","parse-names":false,"suffix":""},{"dropping-particle":"","family":"He","given":"Ruifeng","non-dropping-particle":"","parse-names":false,"suffix":""},{"dropping-particle":"","family":"Angelova","given":"Angelina","non-dropping-particle":"","parse-names":false,"suffix":""},{"dropping-particle":"","family":"Rajasekar","given":"Shanmugam","non-dropping-particle":"","parse-names":false,"suffix":""},{"dropping-particle":"","family":"Mueller","given":"Teri","non-dropping-particle":"","parse-names":false,"suffix":""},{"dropping-particle":"","family":"Lomeli","given":"Rene","non-dropping-particle":"","parse-names":false,"suffix":""},{"dropping-particle":"","family":"Scara","given":"Gabriel","non-dropping-particle":"","parse-names":false,"suffix":""},{"dropping-particle":"","family":"Ko","given":"Ara","non-dropping-particle":"","parse-names":false,"suffix":""},{"dropping-particle":"","family":"Delaney","given":"Krista","non-dropping-particle":"","parse-names":false,"suffix":""},{"dropping-particle":"","family":"Wissotski","given":"Marina","non-dropping-particle":"","parse-names":false,"suffix":""},{"dropping-particle":"","family":"Lopez","given":"Georgina","non-dropping-particle":"","parse-names":false,"suffix":""},{"dropping-particle":"","family":"Campos","given":"David","non-dropping-particle":"","parse-names":false,"suffix":""},{"dropping-particle":"","family":"Braidotti","given":"Michele","non-dropping-particle":"","parse-names":false,"suffix":""},{"dropping-particle":"","family":"Ashley","given":"Elizabeth","non-dropping-particle":"","parse-names":false,"suffix":""},{"dropping-particle":"","family":"Golser","given":"Wolfgang","non-dropping-particle":"","parse-names":false,"suffix":""},{"dropping-particle":"","family":"Kim","given":"HyeRan","non-dropping-particle":"","parse-names":false,"suffix":""},{"dropping-particle":"","family":"Lee","given":"Seunghee","non-dropping-particle":"","parse-names":false,"suffix":""},{"dropping-particle":"","family":"Lin","given":"Jinke","non-dropping-particle":"","parse-names":false,"suffix":""},{"dropping-particle":"","family":"Dujmic","given":"Zeljko","non-dropping-particle":"","parse-names":false,"suffix":""},{"dropping-particle":"","family":"Kim","given":"Woojin","non-dropping-particle":"","parse-names":false,"suffix":""},{"dropping-particle":"","family":"Talag","given":"Jayson","non-dropping-particle":"","parse-names":false,"suffix":""},{"dropping-particle":"","family":"Zuccolo","given":"Andrea","non-dropping-particle":"","parse-names":false,"suffix":""},{"dropping-particle":"","family":"Fan","given":"Chuanzhu","non-dropping-particle":"","parse-names":false,"suffix":""},{"dropping-particle":"","family":"Sebastian","given":"Aswathy","non-dropping-particle":"","parse-names":false,"suffix":""},{"dropping-particle":"","family":"Kramer","given":"Melissa","non-dropping-particle":"","parse-names":false,"suffix":""},{"dropping-particle":"","family":"Spiegel","given":"Lori","non-dropping-particle":"","parse-names":false,"suffix":""},{"dropping-particle":"","family":"Nascimento","given":"Lidia","non-dropping-particle":"","parse-names":false,"suffix":""},{"dropping-particle":"","family":"Zutavern","given":"Theresa","non-dropping-particle":"","parse-names":false,"suffix":""},{"dropping-particle":"","family":"Miller","given":"Beth","non-dropping-particle":"","parse-names":false,"suffix":""},{"dropping-particle":"","family":"Ambroise","given":"Claude","non-dropping-particle":"","parse-names":false,"suffix":""},{"dropping-particle":"","family":"Muller","given":"Stephanie","non-dropping-particle":"","parse-names":false,"suffix":""},{"dropping-particle":"","family":"Spooner","given":"Will","non-dropping-particle":"","parse-names":false,"suffix":""},{"dropping-particle":"","family":"Narechania","given":"Apurva","non-dropping-particle":"","parse-names":false,"suffix":""},{"dropping-particle":"","family":"Ren","given":"Liya","non-dropping-particle":"","parse-names":false,"suffix":""},{"dropping-particle":"","family":"Wei","given":"Sharon","non-dropping-particle":"","parse-names":false,"suffix":""},{"dropping-particle":"","family":"Kumari","given":"Sunita","non-dropping-particle":"","parse-names":false,"suffix":""},{"dropping-particle":"","family":"Faga","given":"Ben","non-dropping-particle":"","parse-names":false,"suffix":""},{"dropping-particle":"","family":"Levy","given":"Michael J","non-dropping-particle":"","parse-names":false,"suffix":""},{"dropping-particle":"","family":"McMahan","given":"Linda","non-dropping-particle":"","parse-names":false,"suffix":""},{"dropping-particle":"","family":"Buren","given":"Peter","non-dropping-particle":"Van","parse-names":false,"suffix":""},{"dropping-particle":"","family":"Vaughn","given":"Matthew W","non-dropping-particle":"","parse-names":false,"suffix":""},{"dropping-particle":"","family":"Ying","given":"Kai","non-dropping-particle":"","parse-names":false,"suffix":""},{"dropping-particle":"","family":"Yeh","given":"Cheng-Ting","non-dropping-particle":"","parse-names":false,"suffix":""},{"dropping-particle":"","family":"Emrich","given":"Scott J","non-dropping-particle":"","parse-names":false,"suffix":""},{"dropping-particle":"","family":"Jia","given":"Yi","non-dropping-particle":"","parse-names":false,"suffix":""},{"dropping-particle":"","family":"Kalyanaraman","given":"Ananth","non-dropping-particle":"","parse-names":false,"suffix":""},{"dropping-particle":"","family":"Hsia","given":"An-Ping","non-dropping-particle":"","parse-names":false,"suffix":""},{"dropping-particle":"","family":"Barbazuk","given":"W Brad","non-dropping-particle":"","parse-names":false,"suffix":""},{"dropping-particle":"","family":"Baucom","given":"Regina S","non-dropping-particle":"","parse-names":false,"suffix":""},{"dropping-particle":"","family":"Brutnell","given":"Thomas P","non-dropping-particle":"","parse-names":false,"suffix":""},{"dropping-particle":"","family":"Carpita","given":"Nicholas C","non-dropping-particle":"","parse-names":false,"suffix":""},{"dropping-particle":"","family":"Chaparro","given":"Cristian","non-dropping-particle":"","parse-names":false,"suffix":""},{"dropping-particle":"","family":"Chia","given":"Jer-Ming","non-dropping-particle":"","parse-names":false,"suffix":""},{"dropping-particle":"","family":"Deragon","given":"Jean-Marc","non-dropping-particle":"","parse-names":false,"suffix":""},{"dropping-particle":"","family":"Estill","given":"James C","non-dropping-particle":"","parse-names":false,"suffix":""},{"dropping-particle":"","family":"Fu","given":"Yan","non-dropping-particle":"","parse-names":false,"suffix":""},{"dropping-particle":"","family":"Jeddeloh","given":"Jeffrey A","non-dropping-particle":"","parse-names":false,"suffix":""},{"dropping-particle":"","family":"Han","given":"Yujun","non-dropping-particle":"","parse-names":false,"suffix":""},{"dropping-particle":"","family":"Lee","given":"Hyeran","non-dropping-particle":"","parse-names":false,"suffix":""},{"dropping-particle":"","family":"Li","given":"Pinghua","non-dropping-particle":"","parse-names":false,"suffix":""},{"dropping-particle":"","family":"Lisch","given":"Damon R","non-dropping-particle":"","parse-names":false,"suffix":""},{"dropping-particle":"","family":"Liu","given":"Sanzhen","non-dropping-particle":"","parse-names":false,"suffix":""},{"dropping-particle":"","family":"Liu","given":"Zhijie","non-dropping-particle":"","parse-names":false,"suffix":""},{"dropping-particle":"","family":"Nagel","given":"Dawn Holligan","non-dropping-particle":"","parse-names":false,"suffix":""},{"dropping-particle":"","family":"McCann","given":"Maureen C","non-dropping-particle":"","parse-names":false,"suffix":""},{"dropping-particle":"","family":"SanMiguel","given":"Phillip","non-dropping-particle":"","parse-names":false,"suffix":""},{"dropping-particle":"","family":"Myers","given":"Alan M","non-dropping-particle":"","parse-names":false,"suffix":""},{"dropping-particle":"","family":"Nettleton","given":"Dan","non-dropping-particle":"","parse-names":false,"suffix":""},{"dropping-particle":"","family":"Nguyen","given":"John","non-dropping-particle":"","parse-names":false,"suffix":""},{"dropping-particle":"","family":"Penning","given":"Bryan W","non-dropping-particle":"","parse-names":false,"suffix":""},{"dropping-particle":"","family":"Ponnala","given":"Lalit","non-dropping-particle":"","parse-names":false,"suffix":""},{"dropping-particle":"","family":"Schneider","given":"Kevin L","non-dropping-particle":"","parse-names":false,"suffix":""},{"dropping-particle":"","family":"Schwartz","given":"David C","non-dropping-particle":"","parse-names":false,"suffix":""},{"dropping-particle":"","family":"Sharma","given":"Anupma","non-dropping-particle":"","parse-names":false,"suffix":""},{"dropping-particle":"","family":"Soderlund","given":"Carol","non-dropping-particle":"","parse-names":false,"suffix":""},{"dropping-particle":"","family":"Springer","given":"Nathan M","non-dropping-particle":"","parse-names":false,"suffix":""},{"dropping-particle":"","family":"Sun","given":"Qi","non-dropping-particle":"","parse-names":false,"suffix":""},{"dropping-particle":"","family":"Wang","given":"Hao","non-dropping-particle":"","parse-names":false,"suffix":""},{"dropping-particle":"","family":"Waterman","given":"Michael","non-dropping-particle":"","parse-names":false,"suffix":""},{"dropping-particle":"","family":"Westerman","given":"Richard","non-dropping-particle":"","parse-names":false,"suffix":""},{"dropping-particle":"","family":"Wolfgruber","given":"Thomas K","non-dropping-particle":"","parse-names":false,"suffix":""},{"dropping-particle":"","family":"Yang","given":"Lixing","non-dropping-particle":"","parse-names":false,"suffix":""},{"dropping-particle":"","family":"Yu","given":"Yeisoo","non-dropping-particle":"","parse-names":false,"suffix":""},{"dropping-particle":"","family":"Zhang","given":"Lifang","non-dropping-particle":"","parse-names":false,"suffix":""},{"dropping-particle":"","family":"Zhou","given":"Shiguo","non-dropping-particle":"","parse-names":false,"suffix":""},{"dropping-particle":"","family":"Zhu","given":"Qihui","non-dropping-particle":"","parse-names":false,"suffix":""},{"dropping-particle":"","family":"Bennetzen","given":"Jeffrey L","non-dropping-particle":"","parse-names":false,"suffix":""},{"dropping-particle":"","family":"Dawe","given":"R Kelly","non-dropping-particle":"","parse-names":false,"suffix":""},{"dropping-particle":"","family":"Jiang","given":"Jiming","non-dropping-particle":"","parse-names":false,"suffix":""},{"dropping-particle":"","family":"Jiang","given":"Ning","non-dropping-particle":"","parse-names":false,"suffix":""},{"dropping-particle":"","family":"Presting","given":"Gernot G","non-dropping-particle":"","parse-names":false,"suffix":""},{"dropping-particle":"","family":"Wessler","given":"Susan R","non-dropping-particle":"","parse-names":false,"suffix":""},{"dropping-particle":"","family":"Aluru","given":"Srinivas","non-dropping-particle":"","parse-names":false,"suffix":""},{"dropping-particle":"","family":"Martienssen","given":"Robert A","non-dropping-particle":"","parse-names":false,"suffix":""},{"dropping-particle":"","family":"Clifton","given":"Sandra W","non-dropping-particle":"","parse-names":false,"suffix":""},{"dropping-particle":"","family":"McCombie","given":"W Richard","non-dropping-particle":"","parse-names":false,"suffix":""},{"dropping-particle":"","family":"Wing","given":"Rod A","non-dropping-particle":"","parse-names":false,"suffix":""},{"dropping-particle":"","family":"Wilson","given":"Richard K","non-dropping-particle":"","parse-names":false,"suffix":""}],"container-title":"Science","id":"ITEM-1","issue":"5956","issued":{"date-parts":[["2009","11","20"]]},"note":"doi: 10.1126/science.1178534","page":"1112-1115","publisher":"American Association for the Advancement of Science","title":"The B73 Maize Genome: Complexity, Diversity, and Dynamics","type":"article-journal","volume":"326"},"uris":["http://www.mendeley.com/documents/?uuid=60dc4a58-d049-4ce4-976c-15005d628cf0"]}],"mendeley":{"formattedCitation":"[68]","plainTextFormattedCitation":"[68]","previouslyFormattedCitation":"[68]"},"properties":{"noteIndex":0},"schema":"https://github.com/citation-style-language/schema/raw/master/csl-citation.json"}</w:instrText>
      </w:r>
      <w:r w:rsidR="009F0BA6">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[68]</w:t>
      </w:r>
      <w:r w:rsidR="009F0BA6">
        <w:rPr>
          <w:rFonts w:ascii="Times New Roman" w:hAnsi="Times New Roman" w:cs="Times New Roman"/>
          <w:sz w:val="24"/>
          <w:szCs w:val="24"/>
        </w:rPr>
        <w:fldChar w:fldCharType="end"/>
      </w:r>
      <w:r w:rsidR="00744C1B">
        <w:rPr>
          <w:rFonts w:ascii="Times New Roman" w:hAnsi="Times New Roman" w:cs="Times New Roman"/>
          <w:sz w:val="24"/>
          <w:szCs w:val="24"/>
        </w:rPr>
        <w:t>.</w:t>
      </w:r>
      <w:r w:rsidR="00814DEA">
        <w:rPr>
          <w:rFonts w:ascii="Times New Roman" w:hAnsi="Times New Roman" w:cs="Times New Roman"/>
          <w:sz w:val="24"/>
          <w:szCs w:val="24"/>
        </w:rPr>
        <w:t xml:space="preserve"> </w:t>
      </w:r>
      <w:r w:rsidR="00381540">
        <w:rPr>
          <w:rFonts w:ascii="Times New Roman" w:hAnsi="Times New Roman" w:cs="Times New Roman"/>
          <w:sz w:val="24"/>
          <w:szCs w:val="24"/>
        </w:rPr>
        <w:t>Using PGDD</w:t>
      </w:r>
      <w:r w:rsidR="00223E2F">
        <w:rPr>
          <w:rFonts w:ascii="Times New Roman" w:hAnsi="Times New Roman" w:cs="Times New Roman"/>
          <w:sz w:val="24"/>
          <w:szCs w:val="24"/>
        </w:rPr>
        <w:t xml:space="preserve">, </w:t>
      </w:r>
      <w:r w:rsidR="00223E2F" w:rsidRPr="005F6F62">
        <w:rPr>
          <w:rFonts w:ascii="Times New Roman" w:hAnsi="Times New Roman" w:cs="Times New Roman"/>
          <w:sz w:val="24"/>
          <w:szCs w:val="24"/>
        </w:rPr>
        <w:t>a total of 18 duplication events were identified</w:t>
      </w:r>
      <w:r w:rsidR="00223E2F">
        <w:rPr>
          <w:rFonts w:ascii="Times New Roman" w:hAnsi="Times New Roman" w:cs="Times New Roman"/>
          <w:sz w:val="24"/>
          <w:szCs w:val="24"/>
        </w:rPr>
        <w:t xml:space="preserve"> in this study. </w:t>
      </w:r>
      <w:r w:rsidR="009F7502" w:rsidRPr="005F6F62">
        <w:rPr>
          <w:rFonts w:ascii="Times New Roman" w:hAnsi="Times New Roman" w:cs="Times New Roman"/>
          <w:sz w:val="24"/>
          <w:szCs w:val="24"/>
        </w:rPr>
        <w:t xml:space="preserve">All the duplication events were </w:t>
      </w:r>
      <w:r w:rsidR="009F7502" w:rsidRPr="00832534">
        <w:rPr>
          <w:rFonts w:ascii="Times New Roman" w:hAnsi="Times New Roman" w:cs="Times New Roman"/>
          <w:color w:val="FF0000"/>
          <w:sz w:val="24"/>
          <w:szCs w:val="24"/>
          <w:rPrChange w:id="91" w:author="Joy Prokash Debnath" w:date="2024-12-30T12:48:00Z" w16du:dateUtc="2024-12-30T06:48:00Z">
            <w:rPr>
              <w:rFonts w:ascii="Times New Roman" w:hAnsi="Times New Roman" w:cs="Times New Roman"/>
              <w:sz w:val="24"/>
              <w:szCs w:val="24"/>
            </w:rPr>
          </w:rPrChange>
        </w:rPr>
        <w:t>Se</w:t>
      </w:r>
      <w:r w:rsidR="009F7502" w:rsidRPr="005F6F62">
        <w:rPr>
          <w:rFonts w:ascii="Times New Roman" w:hAnsi="Times New Roman" w:cs="Times New Roman"/>
          <w:sz w:val="24"/>
          <w:szCs w:val="24"/>
        </w:rPr>
        <w:t xml:space="preserve">gmental </w:t>
      </w:r>
      <w:r w:rsidR="00AC58A3" w:rsidRPr="005F6F62">
        <w:rPr>
          <w:rFonts w:ascii="Times New Roman" w:hAnsi="Times New Roman" w:cs="Times New Roman"/>
          <w:sz w:val="24"/>
          <w:szCs w:val="24"/>
        </w:rPr>
        <w:t>duplication</w:t>
      </w:r>
      <w:r w:rsidR="00AC58A3" w:rsidRPr="005F6F62">
        <w:rPr>
          <w:rFonts w:ascii="Times New Roman" w:hAnsi="Times New Roman" w:cs="Times New Roman"/>
          <w:b/>
          <w:bCs/>
          <w:sz w:val="24"/>
          <w:szCs w:val="24"/>
        </w:rPr>
        <w:t xml:space="preserve"> (</w:t>
      </w:r>
      <w:r w:rsidR="00E73740">
        <w:rPr>
          <w:rFonts w:ascii="Times New Roman" w:hAnsi="Times New Roman" w:cs="Times New Roman"/>
          <w:b/>
          <w:bCs/>
          <w:sz w:val="24"/>
          <w:szCs w:val="24"/>
        </w:rPr>
        <w:t>T</w:t>
      </w:r>
      <w:r w:rsidR="00AC58A3" w:rsidRPr="005F6F62">
        <w:rPr>
          <w:rFonts w:ascii="Times New Roman" w:hAnsi="Times New Roman" w:cs="Times New Roman"/>
          <w:b/>
          <w:bCs/>
          <w:sz w:val="24"/>
          <w:szCs w:val="24"/>
        </w:rPr>
        <w:t xml:space="preserve">able </w:t>
      </w:r>
      <w:r w:rsidR="00E577FF" w:rsidRPr="005F6F62">
        <w:rPr>
          <w:rFonts w:ascii="Times New Roman" w:hAnsi="Times New Roman" w:cs="Times New Roman"/>
          <w:b/>
          <w:bCs/>
          <w:sz w:val="24"/>
          <w:szCs w:val="24"/>
        </w:rPr>
        <w:t>2)</w:t>
      </w:r>
      <w:r w:rsidR="00E577FF">
        <w:rPr>
          <w:rFonts w:ascii="Times New Roman" w:hAnsi="Times New Roman" w:cs="Times New Roman"/>
          <w:b/>
          <w:bCs/>
          <w:sz w:val="24"/>
          <w:szCs w:val="24"/>
        </w:rPr>
        <w:t xml:space="preserve"> (</w:t>
      </w:r>
      <w:r w:rsidR="00BC674A">
        <w:rPr>
          <w:rFonts w:ascii="Times New Roman" w:hAnsi="Times New Roman" w:cs="Times New Roman"/>
          <w:b/>
          <w:bCs/>
          <w:sz w:val="24"/>
          <w:szCs w:val="24"/>
        </w:rPr>
        <w:t>Figure 1)</w:t>
      </w:r>
      <w:r w:rsidR="009F7502" w:rsidRPr="005F6F62">
        <w:rPr>
          <w:rFonts w:ascii="Times New Roman" w:hAnsi="Times New Roman" w:cs="Times New Roman"/>
          <w:b/>
          <w:bCs/>
          <w:sz w:val="24"/>
          <w:szCs w:val="24"/>
        </w:rPr>
        <w:t>.</w:t>
      </w:r>
      <w:r w:rsidR="00AC58A3" w:rsidRPr="005F6F62">
        <w:rPr>
          <w:rFonts w:ascii="Times New Roman" w:hAnsi="Times New Roman" w:cs="Times New Roman"/>
          <w:sz w:val="24"/>
          <w:szCs w:val="24"/>
        </w:rPr>
        <w:t xml:space="preserve"> </w:t>
      </w:r>
      <w:r w:rsidR="00E15A9E" w:rsidRPr="00E15A9E">
        <w:rPr>
          <w:rFonts w:ascii="Times New Roman" w:hAnsi="Times New Roman" w:cs="Times New Roman"/>
          <w:sz w:val="24"/>
          <w:szCs w:val="24"/>
        </w:rPr>
        <w:t xml:space="preserve">From the Ka and Ks analysis, duplicated gene pairs went through purifying selection, a finding consistent with studies on </w:t>
      </w:r>
      <w:commentRangeStart w:id="92"/>
      <w:r w:rsidR="00E15A9E" w:rsidRPr="00E15A9E">
        <w:rPr>
          <w:rFonts w:ascii="Times New Roman" w:hAnsi="Times New Roman" w:cs="Times New Roman"/>
          <w:sz w:val="24"/>
          <w:szCs w:val="24"/>
        </w:rPr>
        <w:t>tomatoes</w:t>
      </w:r>
      <w:r w:rsidR="0067417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author":[{"dropping-particle":"","family":"Shen","given":"Hui","non-dropping-particle":"","parse-names":false,"suffix":""},{"dropping-particle":"","family":"Luo","given":"Baobing","non-dropping-particle":"","parse-names":false,"suffix":""},{"dropping-particle":"","family":"Wang","given":"Yunshu","non-dropping-particle":"","parse-names":false,"suffix":""},{"dropping-particle":"","family":"Li","given":"Jing","non-dropping-particle":"","parse-names":false,"suffix":""},{"dropping-particle":"","family":"Hu","given":"Zongli","non-dropping-particle":"","parse-names":false,"suffix":""},{"dropping-particle":"","family":"Xie","given":"Qiaoli","non-dropping-particle":"","parse-names":false,"suffix":""}],"id":"ITEM-1","issued":{"date-parts":[["2022"]]},"title":"Genome-Wide Identification , Classification and Expression Analysis of m 6 A Gene Family in Solanum lycopersicum","type":"article-journal"},"uris":["http://www.mendeley.com/documents/?uuid=125c2557-31b4-4890-a70d-ba4f79eca073"]}],"mendeley":{"formattedCitation":"[69]","plainTextFormattedCitation":"[69]","previouslyFormattedCitation":"[69]"},"properties":{"noteIndex":0},"schema":"https://github.com/citation-style-language/schema/raw/master/csl-citation.json"}</w:instrText>
      </w:r>
      <w:r w:rsidR="0067417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[69]</w:t>
      </w:r>
      <w:r w:rsidR="00674178">
        <w:rPr>
          <w:rFonts w:ascii="Times New Roman" w:hAnsi="Times New Roman" w:cs="Times New Roman"/>
          <w:sz w:val="24"/>
          <w:szCs w:val="24"/>
        </w:rPr>
        <w:fldChar w:fldCharType="end"/>
      </w:r>
      <w:commentRangeEnd w:id="92"/>
      <w:r w:rsidR="00C10229">
        <w:rPr>
          <w:rStyle w:val="CommentReference"/>
        </w:rPr>
        <w:commentReference w:id="92"/>
      </w:r>
      <w:r w:rsidR="00E15A9E" w:rsidRPr="00E15A9E">
        <w:rPr>
          <w:rFonts w:ascii="Times New Roman" w:hAnsi="Times New Roman" w:cs="Times New Roman"/>
          <w:sz w:val="24"/>
          <w:szCs w:val="24"/>
        </w:rPr>
        <w:t>, tea plants</w:t>
      </w:r>
      <w:r w:rsidR="0067417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10.3389/fpls.2021.702303","author":[{"dropping-particle":"","family":"Zhu","given":"Chen","non-dropping-particle":"","parse-names":false,"suffix":""},{"dropping-particle":"","family":"Xie","given":"Siyi","non-dropping-particle":"","parse-names":false,"suffix":""}],"id":"ITEM-1","issue":"June","issued":{"date-parts":[["2021"]]},"title":"Genome-Wide Investigation of N6-Methyladenosine Regulatory Genes and Their Roles in Tea ( Camellia sinensis ) Leaves During Withering Process","type":"article-journal","volume":"12"},"uris":["http://www.mendeley.com/documents/?uuid=b101cf92-2162-4f93-9405-7ff5d1c06b09"]}],"mendeley":{"formattedCitation":"[70]","plainTextFormattedCitation":"[70]","previouslyFormattedCitation":"[70]"},"properties":{"noteIndex":0},"schema":"https://github.com/citation-style-language/schema/raw/master/csl-citation.json"}</w:instrText>
      </w:r>
      <w:r w:rsidR="0067417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[70]</w:t>
      </w:r>
      <w:r w:rsidR="00674178">
        <w:rPr>
          <w:rFonts w:ascii="Times New Roman" w:hAnsi="Times New Roman" w:cs="Times New Roman"/>
          <w:sz w:val="24"/>
          <w:szCs w:val="24"/>
        </w:rPr>
        <w:fldChar w:fldCharType="end"/>
      </w:r>
      <w:r w:rsidR="00E15A9E" w:rsidRPr="00E15A9E">
        <w:rPr>
          <w:rFonts w:ascii="Times New Roman" w:hAnsi="Times New Roman" w:cs="Times New Roman"/>
          <w:sz w:val="24"/>
          <w:szCs w:val="24"/>
        </w:rPr>
        <w:t>, and tobacco</w:t>
      </w:r>
      <w:r w:rsidR="00BF7257">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BF7257">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[63]</w:t>
      </w:r>
      <w:r w:rsidR="00BF7257">
        <w:rPr>
          <w:rFonts w:ascii="Times New Roman" w:hAnsi="Times New Roman" w:cs="Times New Roman"/>
          <w:sz w:val="24"/>
          <w:szCs w:val="24"/>
        </w:rPr>
        <w:fldChar w:fldCharType="end"/>
      </w:r>
      <w:r w:rsidR="00E15A9E" w:rsidRPr="00E15A9E">
        <w:rPr>
          <w:rFonts w:ascii="Times New Roman" w:hAnsi="Times New Roman" w:cs="Times New Roman"/>
          <w:sz w:val="24"/>
          <w:szCs w:val="24"/>
        </w:rPr>
        <w:t>.</w:t>
      </w:r>
      <w:r w:rsidR="00A655A5">
        <w:rPr>
          <w:rFonts w:ascii="Times New Roman" w:hAnsi="Times New Roman" w:cs="Times New Roman"/>
          <w:sz w:val="24"/>
          <w:szCs w:val="24"/>
        </w:rPr>
        <w:t xml:space="preserve"> </w:t>
      </w:r>
      <w:r w:rsidR="0077192F">
        <w:rPr>
          <w:rFonts w:ascii="Times New Roman" w:hAnsi="Times New Roman" w:cs="Times New Roman"/>
          <w:sz w:val="24"/>
          <w:szCs w:val="24"/>
        </w:rPr>
        <w:t xml:space="preserve">Structural analysis </w:t>
      </w:r>
      <w:r w:rsidR="00531431">
        <w:rPr>
          <w:rFonts w:ascii="Times New Roman" w:hAnsi="Times New Roman" w:cs="Times New Roman"/>
          <w:sz w:val="24"/>
          <w:szCs w:val="24"/>
        </w:rPr>
        <w:t xml:space="preserve">of the identified genes </w:t>
      </w:r>
      <w:r w:rsidR="0018376A">
        <w:rPr>
          <w:rFonts w:ascii="Times New Roman" w:hAnsi="Times New Roman" w:cs="Times New Roman"/>
          <w:sz w:val="24"/>
          <w:szCs w:val="24"/>
        </w:rPr>
        <w:t xml:space="preserve">was also performed which revealed </w:t>
      </w:r>
      <w:r w:rsidR="0013790C">
        <w:rPr>
          <w:rFonts w:ascii="Times New Roman" w:hAnsi="Times New Roman" w:cs="Times New Roman"/>
          <w:sz w:val="24"/>
          <w:szCs w:val="24"/>
        </w:rPr>
        <w:t xml:space="preserve">unique </w:t>
      </w:r>
      <w:r w:rsidR="005516FA">
        <w:rPr>
          <w:rFonts w:ascii="Times New Roman" w:hAnsi="Times New Roman" w:cs="Times New Roman"/>
          <w:sz w:val="24"/>
          <w:szCs w:val="24"/>
        </w:rPr>
        <w:t xml:space="preserve">gene </w:t>
      </w:r>
      <w:r w:rsidR="00381518">
        <w:rPr>
          <w:rFonts w:ascii="Times New Roman" w:hAnsi="Times New Roman" w:cs="Times New Roman"/>
          <w:sz w:val="24"/>
          <w:szCs w:val="24"/>
        </w:rPr>
        <w:t>structures,</w:t>
      </w:r>
      <w:r w:rsidR="005516FA">
        <w:rPr>
          <w:rFonts w:ascii="Times New Roman" w:hAnsi="Times New Roman" w:cs="Times New Roman"/>
          <w:sz w:val="24"/>
          <w:szCs w:val="24"/>
        </w:rPr>
        <w:t xml:space="preserve"> domain</w:t>
      </w:r>
      <w:r w:rsidR="00381518">
        <w:rPr>
          <w:rFonts w:ascii="Times New Roman" w:hAnsi="Times New Roman" w:cs="Times New Roman"/>
          <w:sz w:val="24"/>
          <w:szCs w:val="24"/>
        </w:rPr>
        <w:t xml:space="preserve">s </w:t>
      </w:r>
      <w:r w:rsidR="005516FA">
        <w:rPr>
          <w:rFonts w:ascii="Times New Roman" w:hAnsi="Times New Roman" w:cs="Times New Roman"/>
          <w:sz w:val="24"/>
          <w:szCs w:val="24"/>
        </w:rPr>
        <w:t xml:space="preserve">and </w:t>
      </w:r>
      <w:r w:rsidR="00381518">
        <w:rPr>
          <w:rFonts w:ascii="Times New Roman" w:hAnsi="Times New Roman" w:cs="Times New Roman"/>
          <w:sz w:val="24"/>
          <w:szCs w:val="24"/>
        </w:rPr>
        <w:t>motifs</w:t>
      </w:r>
      <w:r w:rsidR="005516FA">
        <w:rPr>
          <w:rFonts w:ascii="Times New Roman" w:hAnsi="Times New Roman" w:cs="Times New Roman"/>
          <w:sz w:val="24"/>
          <w:szCs w:val="24"/>
        </w:rPr>
        <w:t xml:space="preserve"> </w:t>
      </w:r>
      <w:r w:rsidR="003B5235">
        <w:rPr>
          <w:rFonts w:ascii="Times New Roman" w:hAnsi="Times New Roman" w:cs="Times New Roman"/>
          <w:sz w:val="24"/>
          <w:szCs w:val="24"/>
        </w:rPr>
        <w:t xml:space="preserve">of </w:t>
      </w:r>
      <w:r w:rsidR="004D4D5B" w:rsidRPr="005F6F62">
        <w:rPr>
          <w:rFonts w:ascii="Times New Roman" w:hAnsi="Times New Roman" w:cs="Times New Roman"/>
          <w:sz w:val="24"/>
          <w:szCs w:val="24"/>
        </w:rPr>
        <w:t>writer, reader, and eraser proteins</w:t>
      </w:r>
      <w:r w:rsidR="00003111">
        <w:rPr>
          <w:rFonts w:ascii="Times New Roman" w:hAnsi="Times New Roman" w:cs="Times New Roman"/>
          <w:sz w:val="24"/>
          <w:szCs w:val="24"/>
        </w:rPr>
        <w:t xml:space="preserve"> </w:t>
      </w:r>
      <w:r w:rsidR="00003111" w:rsidRPr="00B77741">
        <w:rPr>
          <w:rFonts w:ascii="Times New Roman" w:hAnsi="Times New Roman" w:cs="Times New Roman"/>
          <w:b/>
          <w:bCs/>
          <w:sz w:val="24"/>
          <w:szCs w:val="24"/>
        </w:rPr>
        <w:t>(Figure 2)</w:t>
      </w:r>
      <w:r w:rsidR="004D4D5B">
        <w:rPr>
          <w:rFonts w:ascii="Times New Roman" w:hAnsi="Times New Roman" w:cs="Times New Roman"/>
          <w:sz w:val="24"/>
          <w:szCs w:val="24"/>
        </w:rPr>
        <w:t>.</w:t>
      </w:r>
    </w:p>
    <w:p w14:paraId="47AC12A5" w14:textId="59AF1ED7" w:rsidR="003D10E5" w:rsidRDefault="001E0036" w:rsidP="009F4758">
      <w:pPr>
        <w:spacing w:line="360" w:lineRule="auto"/>
        <w:jc w:val="both"/>
        <w:rPr>
          <w:rFonts w:ascii="Times New Roman" w:hAnsi="Times New Roman" w:cs="Times New Roman"/>
          <w:sz w:val="24"/>
          <w:szCs w:val="24"/>
        </w:rPr>
      </w:pPr>
      <w:commentRangeStart w:id="93"/>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explore the </w:t>
      </w:r>
      <w:r w:rsidR="008363E9" w:rsidRPr="005F6F62">
        <w:rPr>
          <w:rFonts w:ascii="Times New Roman" w:hAnsi="Times New Roman" w:cs="Times New Roman"/>
          <w:sz w:val="24"/>
          <w:szCs w:val="24"/>
        </w:rPr>
        <w:t>evolutionary patterns of m6A writer, eraser, and reader genes</w:t>
      </w:r>
      <w:r w:rsidR="00D80346">
        <w:rPr>
          <w:rFonts w:ascii="Times New Roman" w:hAnsi="Times New Roman" w:cs="Times New Roman"/>
          <w:sz w:val="24"/>
          <w:szCs w:val="24"/>
        </w:rPr>
        <w:t>, phylogenetic trees were constructed across 13 plant species</w:t>
      </w:r>
      <w:r w:rsidR="002A1D59">
        <w:rPr>
          <w:rFonts w:ascii="Times New Roman" w:hAnsi="Times New Roman" w:cs="Times New Roman"/>
          <w:sz w:val="24"/>
          <w:szCs w:val="24"/>
        </w:rPr>
        <w:t xml:space="preserve"> </w:t>
      </w:r>
      <w:r w:rsidR="00E35B61">
        <w:rPr>
          <w:rFonts w:ascii="Times New Roman" w:hAnsi="Times New Roman" w:cs="Times New Roman"/>
          <w:sz w:val="24"/>
          <w:szCs w:val="24"/>
        </w:rPr>
        <w:t xml:space="preserve">which included </w:t>
      </w:r>
      <w:r w:rsidR="00E35B61" w:rsidRPr="005F6F62">
        <w:rPr>
          <w:rFonts w:ascii="Times New Roman" w:hAnsi="Times New Roman" w:cs="Times New Roman"/>
          <w:sz w:val="24"/>
          <w:szCs w:val="24"/>
        </w:rPr>
        <w:t>Rhodophyta (red algae), and Angiosperms (comprising eudicots and monocots)</w:t>
      </w:r>
      <w:r w:rsidR="00650EDB" w:rsidRPr="00650EDB">
        <w:rPr>
          <w:rFonts w:ascii="Times New Roman" w:hAnsi="Times New Roman" w:cs="Times New Roman"/>
          <w:b/>
          <w:bCs/>
          <w:sz w:val="24"/>
          <w:szCs w:val="24"/>
        </w:rPr>
        <w:t xml:space="preserve"> (Figure 3)</w:t>
      </w:r>
      <w:r w:rsidR="00E35B61">
        <w:rPr>
          <w:rFonts w:ascii="Times New Roman" w:hAnsi="Times New Roman" w:cs="Times New Roman"/>
          <w:sz w:val="24"/>
          <w:szCs w:val="24"/>
        </w:rPr>
        <w:t>.</w:t>
      </w:r>
      <w:r w:rsidR="009C0E31">
        <w:rPr>
          <w:rFonts w:ascii="Times New Roman" w:hAnsi="Times New Roman" w:cs="Times New Roman"/>
          <w:sz w:val="24"/>
          <w:szCs w:val="24"/>
        </w:rPr>
        <w:t xml:space="preserve"> </w:t>
      </w:r>
      <w:commentRangeEnd w:id="93"/>
      <w:r w:rsidR="00C10229">
        <w:rPr>
          <w:rStyle w:val="CommentReference"/>
        </w:rPr>
        <w:commentReference w:id="93"/>
      </w:r>
      <w:r w:rsidR="00E06409">
        <w:rPr>
          <w:rFonts w:ascii="Times New Roman" w:hAnsi="Times New Roman" w:cs="Times New Roman"/>
          <w:sz w:val="24"/>
          <w:szCs w:val="24"/>
        </w:rPr>
        <w:t>M</w:t>
      </w:r>
      <w:r w:rsidR="00E06409" w:rsidRPr="00E06409">
        <w:rPr>
          <w:rFonts w:ascii="Times New Roman" w:hAnsi="Times New Roman" w:cs="Times New Roman"/>
          <w:sz w:val="24"/>
          <w:szCs w:val="24"/>
        </w:rPr>
        <w:t>onocot-dicot, monocot-monocot, and dicot-dicot pairs</w:t>
      </w:r>
      <w:r w:rsidR="00527ED1">
        <w:rPr>
          <w:rFonts w:ascii="Times New Roman" w:hAnsi="Times New Roman" w:cs="Times New Roman"/>
          <w:sz w:val="24"/>
          <w:szCs w:val="24"/>
        </w:rPr>
        <w:t xml:space="preserve"> were spotted in this study</w:t>
      </w:r>
      <w:r w:rsidR="00E06409" w:rsidRPr="00E06409">
        <w:rPr>
          <w:rFonts w:ascii="Times New Roman" w:hAnsi="Times New Roman" w:cs="Times New Roman"/>
          <w:sz w:val="24"/>
          <w:szCs w:val="24"/>
        </w:rPr>
        <w:t>.</w:t>
      </w:r>
      <w:r w:rsidR="0072476C" w:rsidRPr="0072476C">
        <w:t xml:space="preserve"> </w:t>
      </w:r>
      <w:r w:rsidR="0072476C">
        <w:rPr>
          <w:rFonts w:ascii="Times New Roman" w:hAnsi="Times New Roman" w:cs="Times New Roman"/>
          <w:sz w:val="24"/>
          <w:szCs w:val="24"/>
        </w:rPr>
        <w:t xml:space="preserve">For instance, </w:t>
      </w:r>
      <w:r w:rsidR="0072476C" w:rsidRPr="0072476C">
        <w:rPr>
          <w:rFonts w:ascii="Times New Roman" w:hAnsi="Times New Roman" w:cs="Times New Roman"/>
          <w:sz w:val="24"/>
          <w:szCs w:val="24"/>
        </w:rPr>
        <w:t xml:space="preserve">Acorus americanus and Aquilegia </w:t>
      </w:r>
      <w:proofErr w:type="spellStart"/>
      <w:r w:rsidR="0072476C" w:rsidRPr="0072476C">
        <w:rPr>
          <w:rFonts w:ascii="Times New Roman" w:hAnsi="Times New Roman" w:cs="Times New Roman"/>
          <w:sz w:val="24"/>
          <w:szCs w:val="24"/>
        </w:rPr>
        <w:t>coerulea</w:t>
      </w:r>
      <w:proofErr w:type="spellEnd"/>
      <w:r w:rsidR="0072476C" w:rsidRPr="0072476C">
        <w:rPr>
          <w:rFonts w:ascii="Times New Roman" w:hAnsi="Times New Roman" w:cs="Times New Roman"/>
          <w:sz w:val="24"/>
          <w:szCs w:val="24"/>
        </w:rPr>
        <w:t xml:space="preserve"> share a recent ancestor, implying shared monocot-dicot divergence.</w:t>
      </w:r>
      <w:r w:rsidR="00235666">
        <w:rPr>
          <w:rFonts w:ascii="Times New Roman" w:hAnsi="Times New Roman" w:cs="Times New Roman"/>
          <w:sz w:val="24"/>
          <w:szCs w:val="24"/>
        </w:rPr>
        <w:t xml:space="preserve"> In the previous study</w:t>
      </w:r>
      <w:r w:rsidR="000962DD">
        <w:rPr>
          <w:rFonts w:ascii="Times New Roman" w:hAnsi="Times New Roman" w:cs="Times New Roman"/>
          <w:sz w:val="24"/>
          <w:szCs w:val="24"/>
        </w:rPr>
        <w:t xml:space="preserve"> on m6A genes of </w:t>
      </w:r>
      <w:r w:rsidR="002A2387">
        <w:rPr>
          <w:rFonts w:ascii="Times New Roman" w:hAnsi="Times New Roman" w:cs="Times New Roman"/>
          <w:sz w:val="24"/>
          <w:szCs w:val="24"/>
        </w:rPr>
        <w:t>Oryza</w:t>
      </w:r>
      <w:r w:rsidR="000962DD">
        <w:rPr>
          <w:rFonts w:ascii="Times New Roman" w:hAnsi="Times New Roman" w:cs="Times New Roman"/>
          <w:sz w:val="24"/>
          <w:szCs w:val="24"/>
        </w:rPr>
        <w:t xml:space="preserve"> sativa</w:t>
      </w:r>
      <w:r w:rsidR="008402FE">
        <w:rPr>
          <w:rFonts w:ascii="Times New Roman" w:hAnsi="Times New Roman" w:cs="Times New Roman"/>
          <w:sz w:val="24"/>
          <w:szCs w:val="24"/>
        </w:rPr>
        <w:t>,</w:t>
      </w:r>
      <w:r w:rsidR="000962DD">
        <w:rPr>
          <w:rFonts w:ascii="Times New Roman" w:hAnsi="Times New Roman" w:cs="Times New Roman"/>
          <w:sz w:val="24"/>
          <w:szCs w:val="24"/>
        </w:rPr>
        <w:t xml:space="preserve"> </w:t>
      </w:r>
      <w:r w:rsidR="002A2387">
        <w:rPr>
          <w:rFonts w:ascii="Times New Roman" w:hAnsi="Times New Roman" w:cs="Times New Roman"/>
          <w:sz w:val="24"/>
          <w:szCs w:val="24"/>
        </w:rPr>
        <w:t xml:space="preserve">a similar evolutionary </w:t>
      </w:r>
      <w:r w:rsidR="000962DD">
        <w:rPr>
          <w:rFonts w:ascii="Times New Roman" w:hAnsi="Times New Roman" w:cs="Times New Roman"/>
          <w:sz w:val="24"/>
          <w:szCs w:val="24"/>
        </w:rPr>
        <w:t>pattern</w:t>
      </w:r>
      <w:r w:rsidR="008402FE">
        <w:rPr>
          <w:rFonts w:ascii="Times New Roman" w:hAnsi="Times New Roman" w:cs="Times New Roman"/>
          <w:sz w:val="24"/>
          <w:szCs w:val="24"/>
        </w:rPr>
        <w:t xml:space="preserve"> was observed</w:t>
      </w:r>
      <w:r w:rsidR="003905D7">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{"citationItems":[{"id":"ITEM-1","itemData":{"author":[{"dropping-particle":"","family":"Hasan","given":"Mahbub","non-dropping-particle":"","parse-names":false,"suffix":""},{"dropping-particle":"","family":"Nishat","given":"Zakia Sultana","non-dropping-particle":"","parse-names":false,"suffix":""},{"dropping-particle":"","family":"Hossain","given":"Tanvir","non-dropping-particle":"","parse-names":false,"suffix":""},{"dropping-particle":"","family":"Ghosh","given":"Ajit","non-dropping-particle":"","parse-names":false,"suffix":""}],"id":"ITEM-1","issue":"xxxx","issued":{"date-parts":[["0"]]},"title":"Biochemistry and Biophysics Reports","type":"article-journal"},"uris":["http://www.mendeley.com/documents/?uuid=a50643d0-0063-492b-8d59-ac661535b28d"]}],"mendeley":{"formattedCitation":"[71]","plainTextFormattedCitation":"[71]","previouslyFormattedCitation":"[71]"},"properties":{"noteIndex":0},"schema":"https://github.com/citation-style-language/schema/raw/master/csl-citation.json"}</w:instrText>
      </w:r>
      <w:r w:rsidR="003905D7">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[71]</w:t>
      </w:r>
      <w:r w:rsidR="003905D7">
        <w:rPr>
          <w:rFonts w:ascii="Times New Roman" w:hAnsi="Times New Roman" w:cs="Times New Roman"/>
          <w:sz w:val="24"/>
          <w:szCs w:val="24"/>
        </w:rPr>
        <w:fldChar w:fldCharType="end"/>
      </w:r>
      <w:r w:rsidR="008402FE">
        <w:rPr>
          <w:rFonts w:ascii="Times New Roman" w:hAnsi="Times New Roman" w:cs="Times New Roman"/>
          <w:sz w:val="24"/>
          <w:szCs w:val="24"/>
        </w:rPr>
        <w:t xml:space="preserve">. </w:t>
      </w:r>
      <w:commentRangeStart w:id="94"/>
      <w:r w:rsidR="008402FE">
        <w:rPr>
          <w:rFonts w:ascii="Times New Roman" w:hAnsi="Times New Roman" w:cs="Times New Roman"/>
          <w:sz w:val="24"/>
          <w:szCs w:val="24"/>
        </w:rPr>
        <w:t>In another study</w:t>
      </w:r>
      <w:r w:rsidR="00AD66DC">
        <w:rPr>
          <w:rFonts w:ascii="Times New Roman" w:hAnsi="Times New Roman" w:cs="Times New Roman"/>
          <w:sz w:val="24"/>
          <w:szCs w:val="24"/>
        </w:rPr>
        <w:t xml:space="preserve"> on Arabidopsis,</w:t>
      </w:r>
      <w:r w:rsidR="00187AB2">
        <w:rPr>
          <w:rFonts w:ascii="Times New Roman" w:hAnsi="Times New Roman" w:cs="Times New Roman"/>
          <w:sz w:val="24"/>
          <w:szCs w:val="24"/>
        </w:rPr>
        <w:t xml:space="preserve"> </w:t>
      </w:r>
      <w:r w:rsidR="00597C62">
        <w:rPr>
          <w:rFonts w:ascii="Times New Roman" w:hAnsi="Times New Roman" w:cs="Times New Roman"/>
          <w:sz w:val="24"/>
          <w:szCs w:val="24"/>
        </w:rPr>
        <w:t xml:space="preserve">the </w:t>
      </w:r>
      <w:r w:rsidR="00B041DB">
        <w:rPr>
          <w:rFonts w:ascii="Times New Roman" w:hAnsi="Times New Roman" w:cs="Times New Roman"/>
          <w:sz w:val="24"/>
          <w:szCs w:val="24"/>
        </w:rPr>
        <w:t xml:space="preserve">MT domain was found </w:t>
      </w:r>
      <w:r w:rsidR="00825F76">
        <w:rPr>
          <w:rFonts w:ascii="Times New Roman" w:hAnsi="Times New Roman" w:cs="Times New Roman"/>
          <w:sz w:val="24"/>
          <w:szCs w:val="24"/>
        </w:rPr>
        <w:t xml:space="preserve">to </w:t>
      </w:r>
      <w:r w:rsidR="00597C62">
        <w:rPr>
          <w:rFonts w:ascii="Times New Roman" w:hAnsi="Times New Roman" w:cs="Times New Roman"/>
          <w:sz w:val="24"/>
          <w:szCs w:val="24"/>
        </w:rPr>
        <w:t>closely resemble among</w:t>
      </w:r>
      <w:r w:rsidR="00825F76">
        <w:rPr>
          <w:rFonts w:ascii="Times New Roman" w:hAnsi="Times New Roman" w:cs="Times New Roman"/>
          <w:sz w:val="24"/>
          <w:szCs w:val="24"/>
        </w:rPr>
        <w:t xml:space="preserve"> distinct plant species while </w:t>
      </w:r>
      <w:r w:rsidR="00AD66DC">
        <w:rPr>
          <w:rFonts w:ascii="Times New Roman" w:hAnsi="Times New Roman" w:cs="Times New Roman"/>
          <w:sz w:val="24"/>
          <w:szCs w:val="24"/>
        </w:rPr>
        <w:t>other components of m6A</w:t>
      </w:r>
      <w:r w:rsidR="006C2921">
        <w:rPr>
          <w:rFonts w:ascii="Times New Roman" w:hAnsi="Times New Roman" w:cs="Times New Roman"/>
          <w:sz w:val="24"/>
          <w:szCs w:val="24"/>
        </w:rPr>
        <w:t xml:space="preserve"> were </w:t>
      </w:r>
      <w:r w:rsidR="00DB67EB">
        <w:rPr>
          <w:rFonts w:ascii="Times New Roman" w:hAnsi="Times New Roman" w:cs="Times New Roman"/>
          <w:sz w:val="24"/>
          <w:szCs w:val="24"/>
        </w:rPr>
        <w:t>organized differently.</w:t>
      </w:r>
      <w:r w:rsidR="00814DEA">
        <w:rPr>
          <w:rFonts w:ascii="Times New Roman" w:hAnsi="Times New Roman" w:cs="Times New Roman"/>
          <w:sz w:val="24"/>
          <w:szCs w:val="24"/>
        </w:rPr>
        <w:t xml:space="preserve"> </w:t>
      </w:r>
      <w:r w:rsidR="00766F1D">
        <w:rPr>
          <w:rFonts w:ascii="Times New Roman" w:hAnsi="Times New Roman" w:cs="Times New Roman"/>
          <w:sz w:val="24"/>
          <w:szCs w:val="24"/>
        </w:rPr>
        <w:t xml:space="preserve">Cis-regulatory elements in the promoter region </w:t>
      </w:r>
      <w:r w:rsidR="00E77611">
        <w:rPr>
          <w:rFonts w:ascii="Times New Roman" w:hAnsi="Times New Roman" w:cs="Times New Roman"/>
          <w:sz w:val="24"/>
          <w:szCs w:val="24"/>
        </w:rPr>
        <w:t>were identified</w:t>
      </w:r>
      <w:r w:rsidR="00304DDE">
        <w:rPr>
          <w:rFonts w:ascii="Times New Roman" w:hAnsi="Times New Roman" w:cs="Times New Roman"/>
          <w:sz w:val="24"/>
          <w:szCs w:val="24"/>
        </w:rPr>
        <w:t xml:space="preserve">. </w:t>
      </w:r>
      <w:commentRangeEnd w:id="94"/>
      <w:r w:rsidR="00C10229">
        <w:rPr>
          <w:rStyle w:val="CommentReference"/>
        </w:rPr>
        <w:commentReference w:id="94"/>
      </w:r>
      <w:r w:rsidR="00B6495C">
        <w:rPr>
          <w:rFonts w:ascii="Times New Roman" w:hAnsi="Times New Roman" w:cs="Times New Roman"/>
          <w:sz w:val="24"/>
          <w:szCs w:val="24"/>
        </w:rPr>
        <w:t xml:space="preserve">According to this analysis, </w:t>
      </w:r>
      <w:r w:rsidR="00D6579F">
        <w:rPr>
          <w:rFonts w:ascii="Times New Roman" w:hAnsi="Times New Roman" w:cs="Times New Roman"/>
          <w:sz w:val="24"/>
          <w:szCs w:val="24"/>
        </w:rPr>
        <w:t xml:space="preserve">CREs were associated with </w:t>
      </w:r>
      <w:r w:rsidR="00D6579F" w:rsidRPr="005F6F62">
        <w:rPr>
          <w:rFonts w:ascii="Times New Roman" w:hAnsi="Times New Roman" w:cs="Times New Roman"/>
          <w:color w:val="1F1F1F"/>
          <w:sz w:val="24"/>
          <w:szCs w:val="24"/>
        </w:rPr>
        <w:t>light response, hormone response, plant growth and development, and stress response</w:t>
      </w:r>
      <w:r w:rsidR="000C63A4">
        <w:rPr>
          <w:rFonts w:ascii="Times New Roman" w:hAnsi="Times New Roman" w:cs="Times New Roman"/>
          <w:color w:val="1F1F1F"/>
          <w:sz w:val="24"/>
          <w:szCs w:val="24"/>
        </w:rPr>
        <w:t>.</w:t>
      </w:r>
      <w:r w:rsidR="009B64F3">
        <w:rPr>
          <w:rFonts w:ascii="Times New Roman" w:hAnsi="Times New Roman" w:cs="Times New Roman"/>
          <w:color w:val="1F1F1F"/>
          <w:sz w:val="24"/>
          <w:szCs w:val="24"/>
        </w:rPr>
        <w:t xml:space="preserve"> </w:t>
      </w:r>
      <w:commentRangeStart w:id="95"/>
      <w:r w:rsidR="000F23A6" w:rsidRPr="005F6F62">
        <w:rPr>
          <w:rFonts w:ascii="Times New Roman" w:hAnsi="Times New Roman" w:cs="Times New Roman"/>
          <w:color w:val="1F1F1F"/>
          <w:sz w:val="24"/>
          <w:szCs w:val="24"/>
        </w:rPr>
        <w:t xml:space="preserve">Similar findings were also </w:t>
      </w:r>
      <w:r w:rsidR="000F23A6">
        <w:rPr>
          <w:rFonts w:ascii="Times New Roman" w:hAnsi="Times New Roman" w:cs="Times New Roman"/>
          <w:color w:val="1F1F1F"/>
          <w:sz w:val="24"/>
          <w:szCs w:val="24"/>
        </w:rPr>
        <w:t xml:space="preserve">observed </w:t>
      </w:r>
      <w:r w:rsidR="000F23A6" w:rsidRPr="005F6F62">
        <w:rPr>
          <w:rFonts w:ascii="Times New Roman" w:hAnsi="Times New Roman" w:cs="Times New Roman"/>
          <w:color w:val="1F1F1F"/>
          <w:sz w:val="24"/>
          <w:szCs w:val="24"/>
        </w:rPr>
        <w:t xml:space="preserve">in other plant species such as </w:t>
      </w:r>
      <w:r w:rsidR="000F23A6">
        <w:rPr>
          <w:rFonts w:ascii="Times New Roman" w:hAnsi="Times New Roman" w:cs="Times New Roman"/>
          <w:color w:val="1F1F1F"/>
          <w:sz w:val="24"/>
          <w:szCs w:val="24"/>
        </w:rPr>
        <w:t>tobacco</w:t>
      </w:r>
      <w:r w:rsidR="00231604">
        <w:rPr>
          <w:rFonts w:ascii="Times New Roman" w:hAnsi="Times New Roman" w:cs="Times New Roman"/>
          <w:color w:val="1F1F1F"/>
          <w:sz w:val="24"/>
          <w:szCs w:val="24"/>
        </w:rPr>
        <w:fldChar w:fldCharType="begin" w:fldLock="1"/>
      </w:r>
      <w:r w:rsidR="00295921">
        <w:rPr>
          <w:rFonts w:ascii="Times New Roman" w:hAnsi="Times New Roman" w:cs="Times New Roman"/>
          <w:color w:val="1F1F1F"/>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231604">
        <w:rPr>
          <w:rFonts w:ascii="Times New Roman" w:hAnsi="Times New Roman" w:cs="Times New Roman"/>
          <w:color w:val="1F1F1F"/>
          <w:sz w:val="24"/>
          <w:szCs w:val="24"/>
        </w:rPr>
        <w:fldChar w:fldCharType="separate"/>
      </w:r>
      <w:r w:rsidR="00943DC0" w:rsidRPr="00943DC0">
        <w:rPr>
          <w:rFonts w:ascii="Times New Roman" w:hAnsi="Times New Roman" w:cs="Times New Roman"/>
          <w:noProof/>
          <w:color w:val="1F1F1F"/>
          <w:sz w:val="24"/>
          <w:szCs w:val="24"/>
        </w:rPr>
        <w:t>[63]</w:t>
      </w:r>
      <w:r w:rsidR="00231604">
        <w:rPr>
          <w:rFonts w:ascii="Times New Roman" w:hAnsi="Times New Roman" w:cs="Times New Roman"/>
          <w:color w:val="1F1F1F"/>
          <w:sz w:val="24"/>
          <w:szCs w:val="24"/>
        </w:rPr>
        <w:fldChar w:fldCharType="end"/>
      </w:r>
      <w:r w:rsidR="000F23A6">
        <w:rPr>
          <w:rFonts w:ascii="Times New Roman" w:hAnsi="Times New Roman" w:cs="Times New Roman"/>
          <w:color w:val="1F1F1F"/>
          <w:sz w:val="24"/>
          <w:szCs w:val="24"/>
        </w:rPr>
        <w:t xml:space="preserve">, </w:t>
      </w:r>
      <w:r w:rsidR="000F23A6" w:rsidRPr="005F6F62">
        <w:rPr>
          <w:rFonts w:ascii="Times New Roman" w:hAnsi="Times New Roman" w:cs="Times New Roman"/>
          <w:color w:val="1F1F1F"/>
          <w:sz w:val="24"/>
          <w:szCs w:val="24"/>
        </w:rPr>
        <w:t>tea</w:t>
      </w:r>
      <w:r w:rsidR="005F3C4E">
        <w:rPr>
          <w:rFonts w:ascii="Times New Roman" w:hAnsi="Times New Roman" w:cs="Times New Roman"/>
          <w:color w:val="1F1F1F"/>
          <w:sz w:val="24"/>
          <w:szCs w:val="24"/>
        </w:rPr>
        <w:fldChar w:fldCharType="begin" w:fldLock="1"/>
      </w:r>
      <w:r w:rsidR="00295921">
        <w:rPr>
          <w:rFonts w:ascii="Times New Roman" w:hAnsi="Times New Roman" w:cs="Times New Roman"/>
          <w:color w:val="1F1F1F"/>
          <w:sz w:val="24"/>
          <w:szCs w:val="24"/>
        </w:rPr>
        <w:instrText>ADDIN CSL_CITATION {"citationItems":[{"id":"ITEM-1","itemData":{"DOI":"10.3389/fpls.2021.702303","author":[{"dropping-particle":"","family":"Zhu","given":"Chen","non-dropping-particle":"","parse-names":false,"suffix":""},{"dropping-particle":"","family":"Xie","given":"Siyi","non-dropping-particle":"","parse-names":false,"suffix":""}],"id":"ITEM-1","issue":"June","issued":{"date-parts":[["2021"]]},"title":"Genome-Wide Investigation of N6-Methyladenosine Regulatory Genes and Their Roles in Tea ( Camellia sinensis ) Leaves During Withering Process","type":"article-journal","volume":"12"},"uris":["http://www.mendeley.com/documents/?uuid=b101cf92-2162-4f93-9405-7ff5d1c06b09"]}],"mendeley":{"formattedCitation":"[70]","plainTextFormattedCitation":"[70]","previouslyFormattedCitation":"[70]"},"properties":{"noteIndex":0},"schema":"https://github.com/citation-style-language/schema/raw/master/csl-citation.json"}</w:instrText>
      </w:r>
      <w:r w:rsidR="005F3C4E">
        <w:rPr>
          <w:rFonts w:ascii="Times New Roman" w:hAnsi="Times New Roman" w:cs="Times New Roman"/>
          <w:color w:val="1F1F1F"/>
          <w:sz w:val="24"/>
          <w:szCs w:val="24"/>
        </w:rPr>
        <w:fldChar w:fldCharType="separate"/>
      </w:r>
      <w:r w:rsidR="00943DC0" w:rsidRPr="00943DC0">
        <w:rPr>
          <w:rFonts w:ascii="Times New Roman" w:hAnsi="Times New Roman" w:cs="Times New Roman"/>
          <w:noProof/>
          <w:color w:val="1F1F1F"/>
          <w:sz w:val="24"/>
          <w:szCs w:val="24"/>
        </w:rPr>
        <w:t>[70]</w:t>
      </w:r>
      <w:r w:rsidR="005F3C4E">
        <w:rPr>
          <w:rFonts w:ascii="Times New Roman" w:hAnsi="Times New Roman" w:cs="Times New Roman"/>
          <w:color w:val="1F1F1F"/>
          <w:sz w:val="24"/>
          <w:szCs w:val="24"/>
        </w:rPr>
        <w:fldChar w:fldCharType="end"/>
      </w:r>
      <w:r w:rsidR="000F23A6" w:rsidRPr="005F6F62">
        <w:rPr>
          <w:rFonts w:ascii="Times New Roman" w:hAnsi="Times New Roman" w:cs="Times New Roman"/>
          <w:color w:val="1F1F1F"/>
          <w:sz w:val="24"/>
          <w:szCs w:val="24"/>
        </w:rPr>
        <w:t>, tomato</w:t>
      </w:r>
      <w:r w:rsidR="00690C71">
        <w:rPr>
          <w:rFonts w:ascii="Times New Roman" w:hAnsi="Times New Roman" w:cs="Times New Roman"/>
          <w:color w:val="1F1F1F"/>
          <w:sz w:val="24"/>
          <w:szCs w:val="24"/>
        </w:rPr>
        <w:fldChar w:fldCharType="begin" w:fldLock="1"/>
      </w:r>
      <w:r w:rsidR="00295921">
        <w:rPr>
          <w:rFonts w:ascii="Times New Roman" w:hAnsi="Times New Roman" w:cs="Times New Roman"/>
          <w:color w:val="1F1F1F"/>
          <w:sz w:val="24"/>
          <w:szCs w:val="24"/>
        </w:rPr>
        <w:instrText>ADDIN CSL_CITATION {"citationItems":[{"id":"ITEM-1","itemData":{"author":[{"dropping-particle":"","family":"Shen","given":"Hui","non-dropping-particle":"","parse-names":false,"suffix":""},{"dropping-particle":"","family":"Luo","given":"Baobing","non-dropping-particle":"","parse-names":false,"suffix":""},{"dropping-particle":"","family":"Wang","given":"Yunshu","non-dropping-particle":"","parse-names":false,"suffix":""},{"dropping-particle":"","family":"Li","given":"Jing","non-dropping-particle":"","parse-names":false,"suffix":""},{"dropping-particle":"","family":"Hu","given":"Zongli","non-dropping-particle":"","parse-names":false,"suffix":""},{"dropping-particle":"","family":"Xie","given":"Qiaoli","non-dropping-particle":"","parse-names":false,"suffix":""}],"id":"ITEM-1","issued":{"date-parts":[["2022"]]},"title":"Genome-Wide Identification , Classification and Expression Analysis of m 6 A Gene Family in Solanum lycopersicum","type":"article-journal"},"uris":["http://www.mendeley.com/documents/?uuid=125c2557-31b4-4890-a70d-ba4f79eca073"]}],"mendeley":{"formattedCitation":"[69]","plainTextFormattedCitation":"[69]","previouslyFormattedCitation":"[69]"},"properties":{"noteIndex":0},"schema":"https://github.com/citation-style-language/schema/raw/master/csl-citation.json"}</w:instrText>
      </w:r>
      <w:r w:rsidR="00690C71">
        <w:rPr>
          <w:rFonts w:ascii="Times New Roman" w:hAnsi="Times New Roman" w:cs="Times New Roman"/>
          <w:color w:val="1F1F1F"/>
          <w:sz w:val="24"/>
          <w:szCs w:val="24"/>
        </w:rPr>
        <w:fldChar w:fldCharType="separate"/>
      </w:r>
      <w:r w:rsidR="00943DC0" w:rsidRPr="00943DC0">
        <w:rPr>
          <w:rFonts w:ascii="Times New Roman" w:hAnsi="Times New Roman" w:cs="Times New Roman"/>
          <w:noProof/>
          <w:color w:val="1F1F1F"/>
          <w:sz w:val="24"/>
          <w:szCs w:val="24"/>
        </w:rPr>
        <w:t>[69]</w:t>
      </w:r>
      <w:r w:rsidR="00690C71">
        <w:rPr>
          <w:rFonts w:ascii="Times New Roman" w:hAnsi="Times New Roman" w:cs="Times New Roman"/>
          <w:color w:val="1F1F1F"/>
          <w:sz w:val="24"/>
          <w:szCs w:val="24"/>
        </w:rPr>
        <w:fldChar w:fldCharType="end"/>
      </w:r>
      <w:r w:rsidR="000F23A6" w:rsidRPr="005F6F62">
        <w:rPr>
          <w:rFonts w:ascii="Times New Roman" w:hAnsi="Times New Roman" w:cs="Times New Roman"/>
          <w:color w:val="1F1F1F"/>
          <w:sz w:val="24"/>
          <w:szCs w:val="24"/>
        </w:rPr>
        <w:t>, and poplar</w:t>
      </w:r>
      <w:r w:rsidR="00816BA6">
        <w:rPr>
          <w:rFonts w:ascii="Times New Roman" w:hAnsi="Times New Roman" w:cs="Times New Roman"/>
          <w:color w:val="1F1F1F"/>
          <w:sz w:val="24"/>
          <w:szCs w:val="24"/>
        </w:rPr>
        <w:fldChar w:fldCharType="begin" w:fldLock="1"/>
      </w:r>
      <w:r w:rsidR="00FD3003">
        <w:rPr>
          <w:rFonts w:ascii="Times New Roman" w:hAnsi="Times New Roman" w:cs="Times New Roman"/>
          <w:color w:val="1F1F1F"/>
          <w:sz w:val="24"/>
          <w:szCs w:val="24"/>
        </w:rPr>
        <w:instrText>ADDIN CSL_CITATION {"citationItems":[{"id":"ITEM-1","itemData":{"DOI":"10.3390/genes13061018","ISSN":"20734425","abstract":"N6-methyladenosine (m6A) RNA modification is a conserved mechanism to regulate gene expression that plays vital roles in the development of plants. However, the m6A RNA modification in forest trees remains limited. Here, we performed a complete analysis of m6A writers, erasers and readers in Poplar 84K, including gene location, gene structures, conserved motifs, phylogenetic re-lationships, promoter analysis, expression profiles and the homology modeling. We have identified 61 m6A pathway genes in Poplar84K (Populus alba x Populus glandulosa), including 14 m6A writers, 14 m6A erasers and 33 m6A readers. Phylogenetic analysis indicated that the m6A writers and erasers were clustered into four groups and m6A readers were clustered into two groups. Promoter analysis showed that m6A pathway genes were mainly responsive to low oxygen followed by ABA and eth-ylene. The expression of the identified m6A pathway genes showed tissue-specific expression patterns in leaves, xylem, phloem and roots. Moreover, 17 genes were significantly up-regulated and 13 genes were significantly down-regulated in poplar overexpressing the transcription factor LBD15.Homology modeling and molecular docking results suggested that PagFIP37b was most likely to be regulated by LBD15, and the qPCR showed thatPagFIP37b were up-regulated in the LBD15-oe plants. The results provide insights that aid in the future elucidation of the functions of these m6A pathway genes and the epigenetic regulation mechanism of these genes in Poplar 84K.","author":[{"dropping-particle":"","family":"Sun","given":"Xiaochen","non-dropping-particle":"","parse-names":false,"suffix":""},{"dropping-particle":"","family":"Wu","given":"Wenli","non-dropping-particle":"","parse-names":false,"suffix":""},{"dropping-particle":"","family":"Yang","given":"Yanfang","non-dropping-particle":"","parse-names":false,"suffix":""},{"dropping-particle":"","family":"Wilson","given":"Iain","non-dropping-particle":"","parse-names":false,"suffix":""},{"dropping-particle":"","family":"Shao","given":"Fenjuan","non-dropping-particle":"","parse-names":false,"suffix":""},{"dropping-particle":"","family":"Qiu","given":"Deyou","non-dropping-particle":"","parse-names":false,"suffix":""}],"container-title":"Genes","id":"ITEM-1","issue":"6","issued":{"date-parts":[["2022"]]},"title":"Genome-Wide Identification of m6A Writers, Erasers and Readers in Poplar 84K","type":"article-journal","volume":"13"},"uris":["http://www.mendeley.com/documents/?uuid=4ad53cf4-5f6e-4c3e-8959-52fba62d9dcc"]}],"mendeley":{"formattedCitation":"[72]","plainTextFormattedCitation":"[72]","previouslyFormattedCitation":"[72]"},"properties":{"noteIndex":0},"schema":"https://github.com/citation-style-language/schema/raw/master/csl-citation.json"}</w:instrText>
      </w:r>
      <w:r w:rsidR="00816BA6">
        <w:rPr>
          <w:rFonts w:ascii="Times New Roman" w:hAnsi="Times New Roman" w:cs="Times New Roman"/>
          <w:color w:val="1F1F1F"/>
          <w:sz w:val="24"/>
          <w:szCs w:val="24"/>
        </w:rPr>
        <w:fldChar w:fldCharType="separate"/>
      </w:r>
      <w:r w:rsidR="00816BA6" w:rsidRPr="00816BA6">
        <w:rPr>
          <w:rFonts w:ascii="Times New Roman" w:hAnsi="Times New Roman" w:cs="Times New Roman"/>
          <w:noProof/>
          <w:color w:val="1F1F1F"/>
          <w:sz w:val="24"/>
          <w:szCs w:val="24"/>
        </w:rPr>
        <w:t>[72]</w:t>
      </w:r>
      <w:r w:rsidR="00816BA6">
        <w:rPr>
          <w:rFonts w:ascii="Times New Roman" w:hAnsi="Times New Roman" w:cs="Times New Roman"/>
          <w:color w:val="1F1F1F"/>
          <w:sz w:val="24"/>
          <w:szCs w:val="24"/>
        </w:rPr>
        <w:fldChar w:fldCharType="end"/>
      </w:r>
      <w:r w:rsidR="000F23A6" w:rsidRPr="005F6F62">
        <w:rPr>
          <w:rFonts w:ascii="Times New Roman" w:hAnsi="Times New Roman" w:cs="Times New Roman"/>
          <w:color w:val="1F1F1F"/>
          <w:sz w:val="24"/>
          <w:szCs w:val="24"/>
        </w:rPr>
        <w:t>.</w:t>
      </w:r>
      <w:commentRangeEnd w:id="95"/>
      <w:r w:rsidR="00C10229">
        <w:rPr>
          <w:rStyle w:val="CommentReference"/>
        </w:rPr>
        <w:commentReference w:id="95"/>
      </w:r>
      <w:r w:rsidR="000D1DB1">
        <w:rPr>
          <w:rFonts w:ascii="Times New Roman" w:hAnsi="Times New Roman" w:cs="Times New Roman"/>
          <w:color w:val="1F1F1F"/>
          <w:sz w:val="24"/>
          <w:szCs w:val="24"/>
        </w:rPr>
        <w:t xml:space="preserve"> Light responsive CREs were predominant in soybean</w:t>
      </w:r>
      <w:r w:rsidR="00505E54">
        <w:rPr>
          <w:rFonts w:ascii="Times New Roman" w:hAnsi="Times New Roman" w:cs="Times New Roman"/>
          <w:color w:val="1F1F1F"/>
          <w:sz w:val="24"/>
          <w:szCs w:val="24"/>
        </w:rPr>
        <w:t xml:space="preserve"> </w:t>
      </w:r>
      <w:r w:rsidR="00505E54" w:rsidRPr="005F6F62">
        <w:rPr>
          <w:rFonts w:ascii="Times New Roman" w:hAnsi="Times New Roman" w:cs="Times New Roman"/>
          <w:color w:val="1F1F1F"/>
          <w:sz w:val="24"/>
          <w:szCs w:val="24"/>
        </w:rPr>
        <w:t>m6A regulatory genes</w:t>
      </w:r>
      <w:r w:rsidR="00003E1A">
        <w:rPr>
          <w:rFonts w:ascii="Times New Roman" w:hAnsi="Times New Roman" w:cs="Times New Roman"/>
          <w:color w:val="1F1F1F"/>
          <w:sz w:val="24"/>
          <w:szCs w:val="24"/>
        </w:rPr>
        <w:t xml:space="preserve"> </w:t>
      </w:r>
      <w:r w:rsidR="00003E1A" w:rsidRPr="00003E1A">
        <w:rPr>
          <w:rFonts w:ascii="Times New Roman" w:hAnsi="Times New Roman" w:cs="Times New Roman"/>
          <w:b/>
          <w:bCs/>
          <w:color w:val="1F1F1F"/>
          <w:sz w:val="24"/>
          <w:szCs w:val="24"/>
        </w:rPr>
        <w:t>(Figure 4)</w:t>
      </w:r>
      <w:r w:rsidR="00505E54">
        <w:rPr>
          <w:rFonts w:ascii="Times New Roman" w:hAnsi="Times New Roman" w:cs="Times New Roman"/>
          <w:color w:val="1F1F1F"/>
          <w:sz w:val="24"/>
          <w:szCs w:val="24"/>
        </w:rPr>
        <w:t>.</w:t>
      </w:r>
    </w:p>
    <w:p w14:paraId="5C467B83" w14:textId="67622D94" w:rsidR="00003705" w:rsidRPr="003852F0" w:rsidRDefault="009557F2" w:rsidP="00003705">
      <w:pPr>
        <w:spacing w:line="360" w:lineRule="auto"/>
        <w:jc w:val="both"/>
        <w:rPr>
          <w:rFonts w:ascii="Times New Roman" w:hAnsi="Times New Roman" w:cs="Times New Roman"/>
          <w:color w:val="1F1F1F"/>
          <w:sz w:val="24"/>
          <w:szCs w:val="24"/>
        </w:rPr>
      </w:pPr>
      <w:r w:rsidRPr="005F6F62">
        <w:rPr>
          <w:rFonts w:ascii="Times New Roman" w:hAnsi="Times New Roman" w:cs="Times New Roman"/>
          <w:color w:val="1F1F1F"/>
          <w:sz w:val="24"/>
          <w:szCs w:val="24"/>
        </w:rPr>
        <w:t xml:space="preserve">GO terms in three </w:t>
      </w:r>
      <w:r w:rsidR="00664715">
        <w:rPr>
          <w:rFonts w:ascii="Times New Roman" w:hAnsi="Times New Roman" w:cs="Times New Roman"/>
          <w:color w:val="1F1F1F"/>
          <w:sz w:val="24"/>
          <w:szCs w:val="24"/>
        </w:rPr>
        <w:t>categories</w:t>
      </w:r>
      <w:r w:rsidRPr="005F6F62">
        <w:rPr>
          <w:rFonts w:ascii="Times New Roman" w:hAnsi="Times New Roman" w:cs="Times New Roman"/>
          <w:color w:val="1F1F1F"/>
          <w:sz w:val="24"/>
          <w:szCs w:val="24"/>
        </w:rPr>
        <w:t xml:space="preserve"> including biological process</w:t>
      </w:r>
      <w:r w:rsidR="004F1C87" w:rsidRPr="005F6F62">
        <w:rPr>
          <w:rFonts w:ascii="Times New Roman" w:hAnsi="Times New Roman" w:cs="Times New Roman"/>
          <w:color w:val="1F1F1F"/>
          <w:sz w:val="24"/>
          <w:szCs w:val="24"/>
        </w:rPr>
        <w:t xml:space="preserve">, cellular components and molecular function were observed. </w:t>
      </w:r>
      <w:commentRangeStart w:id="96"/>
      <w:r w:rsidR="004F1C87" w:rsidRPr="005F6F62">
        <w:rPr>
          <w:rFonts w:ascii="Times New Roman" w:hAnsi="Times New Roman" w:cs="Times New Roman"/>
          <w:color w:val="1F1F1F"/>
          <w:sz w:val="24"/>
          <w:szCs w:val="24"/>
        </w:rPr>
        <w:t xml:space="preserve">These </w:t>
      </w:r>
      <w:r w:rsidR="00CA3AF9">
        <w:rPr>
          <w:rFonts w:ascii="Times New Roman" w:hAnsi="Times New Roman" w:cs="Times New Roman"/>
          <w:color w:val="1F1F1F"/>
          <w:sz w:val="24"/>
          <w:szCs w:val="24"/>
        </w:rPr>
        <w:t>results</w:t>
      </w:r>
      <w:r w:rsidR="004F1C87" w:rsidRPr="005F6F62">
        <w:rPr>
          <w:rFonts w:ascii="Times New Roman" w:hAnsi="Times New Roman" w:cs="Times New Roman"/>
          <w:color w:val="1F1F1F"/>
          <w:sz w:val="24"/>
          <w:szCs w:val="24"/>
        </w:rPr>
        <w:t xml:space="preserve"> indicate </w:t>
      </w:r>
      <w:r w:rsidR="00531415" w:rsidRPr="005F6F62">
        <w:rPr>
          <w:rFonts w:ascii="Times New Roman" w:hAnsi="Times New Roman" w:cs="Times New Roman"/>
          <w:color w:val="1F1F1F"/>
          <w:sz w:val="24"/>
          <w:szCs w:val="24"/>
        </w:rPr>
        <w:t>the involvement in RNA modification of writer eraser and reader genes of soybean</w:t>
      </w:r>
      <w:r w:rsidR="00003E1A">
        <w:rPr>
          <w:rFonts w:ascii="Times New Roman" w:hAnsi="Times New Roman" w:cs="Times New Roman"/>
          <w:color w:val="1F1F1F"/>
          <w:sz w:val="24"/>
          <w:szCs w:val="24"/>
        </w:rPr>
        <w:t xml:space="preserve"> </w:t>
      </w:r>
      <w:r w:rsidR="00003E1A" w:rsidRPr="00003E1A">
        <w:rPr>
          <w:rFonts w:ascii="Times New Roman" w:hAnsi="Times New Roman" w:cs="Times New Roman"/>
          <w:b/>
          <w:bCs/>
          <w:color w:val="1F1F1F"/>
          <w:sz w:val="24"/>
          <w:szCs w:val="24"/>
        </w:rPr>
        <w:t>(Figure 5)</w:t>
      </w:r>
      <w:r w:rsidR="00531415" w:rsidRPr="005F6F62">
        <w:rPr>
          <w:rFonts w:ascii="Times New Roman" w:hAnsi="Times New Roman" w:cs="Times New Roman"/>
          <w:color w:val="1F1F1F"/>
          <w:sz w:val="24"/>
          <w:szCs w:val="24"/>
        </w:rPr>
        <w:t>.</w:t>
      </w:r>
      <w:r w:rsidR="00275A50" w:rsidRPr="005F6F62">
        <w:rPr>
          <w:rFonts w:ascii="Times New Roman" w:hAnsi="Times New Roman" w:cs="Times New Roman"/>
          <w:color w:val="1F1F1F"/>
          <w:sz w:val="24"/>
          <w:szCs w:val="24"/>
        </w:rPr>
        <w:t xml:space="preserve"> </w:t>
      </w:r>
      <w:commentRangeEnd w:id="96"/>
      <w:r w:rsidR="00C10229">
        <w:rPr>
          <w:rStyle w:val="CommentReference"/>
        </w:rPr>
        <w:commentReference w:id="96"/>
      </w:r>
      <w:r w:rsidR="00275A50" w:rsidRPr="005F6F62">
        <w:rPr>
          <w:rFonts w:ascii="Times New Roman" w:hAnsi="Times New Roman" w:cs="Times New Roman"/>
          <w:color w:val="1F1F1F"/>
          <w:sz w:val="24"/>
          <w:szCs w:val="24"/>
        </w:rPr>
        <w:t xml:space="preserve">The PPI network revealed that </w:t>
      </w:r>
      <w:r w:rsidR="005F6F62">
        <w:rPr>
          <w:rFonts w:ascii="Times New Roman" w:hAnsi="Times New Roman" w:cs="Times New Roman"/>
          <w:color w:val="1F1F1F"/>
          <w:sz w:val="24"/>
          <w:szCs w:val="24"/>
        </w:rPr>
        <w:t xml:space="preserve">MTA1, MTA2, MTB1 and MTB2 </w:t>
      </w:r>
      <w:r w:rsidR="0073235C">
        <w:rPr>
          <w:rFonts w:ascii="Times New Roman" w:hAnsi="Times New Roman" w:cs="Times New Roman"/>
          <w:color w:val="1F1F1F"/>
          <w:sz w:val="24"/>
          <w:szCs w:val="24"/>
        </w:rPr>
        <w:t>are highly interconnected genes, indicating their</w:t>
      </w:r>
      <w:r w:rsidR="007A5774">
        <w:rPr>
          <w:rFonts w:ascii="Times New Roman" w:hAnsi="Times New Roman" w:cs="Times New Roman"/>
          <w:color w:val="1F1F1F"/>
          <w:sz w:val="24"/>
          <w:szCs w:val="24"/>
        </w:rPr>
        <w:t xml:space="preserve"> </w:t>
      </w:r>
      <w:r w:rsidR="007A5774" w:rsidRPr="007A5774">
        <w:rPr>
          <w:rFonts w:ascii="Times New Roman" w:hAnsi="Times New Roman" w:cs="Times New Roman"/>
          <w:color w:val="1F1F1F"/>
          <w:sz w:val="24"/>
          <w:szCs w:val="24"/>
        </w:rPr>
        <w:t>importance as the catalytic core</w:t>
      </w:r>
      <w:r w:rsidR="004F433F">
        <w:rPr>
          <w:rFonts w:ascii="Times New Roman" w:hAnsi="Times New Roman" w:cs="Times New Roman"/>
          <w:color w:val="1F1F1F"/>
          <w:sz w:val="24"/>
          <w:szCs w:val="24"/>
        </w:rPr>
        <w:t xml:space="preserve"> </w:t>
      </w:r>
      <w:r w:rsidR="004F433F" w:rsidRPr="00003E1A">
        <w:rPr>
          <w:rFonts w:ascii="Times New Roman" w:hAnsi="Times New Roman" w:cs="Times New Roman"/>
          <w:b/>
          <w:bCs/>
          <w:color w:val="1F1F1F"/>
          <w:sz w:val="24"/>
          <w:szCs w:val="24"/>
        </w:rPr>
        <w:t xml:space="preserve">(Figure </w:t>
      </w:r>
      <w:r w:rsidR="004F433F">
        <w:rPr>
          <w:rFonts w:ascii="Times New Roman" w:hAnsi="Times New Roman" w:cs="Times New Roman"/>
          <w:b/>
          <w:bCs/>
          <w:color w:val="1F1F1F"/>
          <w:sz w:val="24"/>
          <w:szCs w:val="24"/>
        </w:rPr>
        <w:t>6</w:t>
      </w:r>
      <w:r w:rsidR="004F433F" w:rsidRPr="00003E1A">
        <w:rPr>
          <w:rFonts w:ascii="Times New Roman" w:hAnsi="Times New Roman" w:cs="Times New Roman"/>
          <w:b/>
          <w:bCs/>
          <w:color w:val="1F1F1F"/>
          <w:sz w:val="24"/>
          <w:szCs w:val="24"/>
        </w:rPr>
        <w:t>)</w:t>
      </w:r>
      <w:r w:rsidR="007A5774">
        <w:rPr>
          <w:rFonts w:ascii="Times New Roman" w:hAnsi="Times New Roman" w:cs="Times New Roman"/>
          <w:color w:val="1F1F1F"/>
          <w:sz w:val="24"/>
          <w:szCs w:val="24"/>
        </w:rPr>
        <w:t>.</w:t>
      </w:r>
      <w:r w:rsidR="00275762">
        <w:rPr>
          <w:rFonts w:ascii="Times New Roman" w:hAnsi="Times New Roman" w:cs="Times New Roman"/>
          <w:color w:val="1F1F1F"/>
          <w:sz w:val="24"/>
          <w:szCs w:val="24"/>
        </w:rPr>
        <w:t xml:space="preserve"> Most of the </w:t>
      </w:r>
      <w:r w:rsidR="00CA3AF9">
        <w:rPr>
          <w:rFonts w:ascii="Times New Roman" w:hAnsi="Times New Roman" w:cs="Times New Roman"/>
          <w:color w:val="1F1F1F"/>
          <w:sz w:val="24"/>
          <w:szCs w:val="24"/>
        </w:rPr>
        <w:t>erasers</w:t>
      </w:r>
      <w:r w:rsidR="00275762">
        <w:rPr>
          <w:rFonts w:ascii="Times New Roman" w:hAnsi="Times New Roman" w:cs="Times New Roman"/>
          <w:color w:val="1F1F1F"/>
          <w:sz w:val="24"/>
          <w:szCs w:val="24"/>
        </w:rPr>
        <w:t xml:space="preserve"> did not interact with </w:t>
      </w:r>
      <w:r w:rsidR="00A70072">
        <w:rPr>
          <w:rFonts w:ascii="Times New Roman" w:hAnsi="Times New Roman" w:cs="Times New Roman"/>
          <w:color w:val="1F1F1F"/>
          <w:sz w:val="24"/>
          <w:szCs w:val="24"/>
        </w:rPr>
        <w:t xml:space="preserve">the </w:t>
      </w:r>
      <w:r w:rsidR="0078387A">
        <w:rPr>
          <w:rFonts w:ascii="Times New Roman" w:hAnsi="Times New Roman" w:cs="Times New Roman"/>
          <w:color w:val="1F1F1F"/>
          <w:sz w:val="24"/>
          <w:szCs w:val="24"/>
        </w:rPr>
        <w:t>writer and reader</w:t>
      </w:r>
      <w:r w:rsidR="00A70072">
        <w:rPr>
          <w:rFonts w:ascii="Times New Roman" w:hAnsi="Times New Roman" w:cs="Times New Roman"/>
          <w:color w:val="1F1F1F"/>
          <w:sz w:val="24"/>
          <w:szCs w:val="24"/>
        </w:rPr>
        <w:t>. On the other side</w:t>
      </w:r>
      <w:r w:rsidR="00CA3AF9">
        <w:rPr>
          <w:rFonts w:ascii="Times New Roman" w:hAnsi="Times New Roman" w:cs="Times New Roman"/>
          <w:color w:val="1F1F1F"/>
          <w:sz w:val="24"/>
          <w:szCs w:val="24"/>
        </w:rPr>
        <w:t>,</w:t>
      </w:r>
      <w:r w:rsidR="00A70072">
        <w:rPr>
          <w:rFonts w:ascii="Times New Roman" w:hAnsi="Times New Roman" w:cs="Times New Roman"/>
          <w:color w:val="1F1F1F"/>
          <w:sz w:val="24"/>
          <w:szCs w:val="24"/>
        </w:rPr>
        <w:t xml:space="preserve"> </w:t>
      </w:r>
      <w:r w:rsidR="00ED2C53" w:rsidRPr="00C10229">
        <w:rPr>
          <w:rFonts w:ascii="Times New Roman" w:hAnsi="Times New Roman" w:cs="Times New Roman"/>
          <w:color w:val="FF0000"/>
          <w:sz w:val="24"/>
          <w:szCs w:val="24"/>
          <w:rPrChange w:id="97" w:author="Joy Prokash Debnath" w:date="2024-12-30T13:06:00Z" w16du:dateUtc="2024-12-30T07:06:00Z">
            <w:rPr>
              <w:rFonts w:ascii="Times New Roman" w:hAnsi="Times New Roman" w:cs="Times New Roman"/>
              <w:color w:val="1F1F1F"/>
              <w:sz w:val="24"/>
              <w:szCs w:val="24"/>
            </w:rPr>
          </w:rPrChange>
        </w:rPr>
        <w:lastRenderedPageBreak/>
        <w:t xml:space="preserve">CPSF30a and CPSF30b two </w:t>
      </w:r>
      <w:r w:rsidR="00CA3AF9" w:rsidRPr="00C10229">
        <w:rPr>
          <w:rFonts w:ascii="Times New Roman" w:hAnsi="Times New Roman" w:cs="Times New Roman"/>
          <w:color w:val="FF0000"/>
          <w:sz w:val="24"/>
          <w:szCs w:val="24"/>
          <w:rPrChange w:id="98" w:author="Joy Prokash Debnath" w:date="2024-12-30T13:06:00Z" w16du:dateUtc="2024-12-30T07:06:00Z">
            <w:rPr>
              <w:rFonts w:ascii="Times New Roman" w:hAnsi="Times New Roman" w:cs="Times New Roman"/>
              <w:color w:val="1F1F1F"/>
              <w:sz w:val="24"/>
              <w:szCs w:val="24"/>
            </w:rPr>
          </w:rPrChange>
        </w:rPr>
        <w:t>readers</w:t>
      </w:r>
      <w:r w:rsidR="00ED2C53">
        <w:rPr>
          <w:rFonts w:ascii="Times New Roman" w:hAnsi="Times New Roman" w:cs="Times New Roman"/>
          <w:color w:val="1F1F1F"/>
          <w:sz w:val="24"/>
          <w:szCs w:val="24"/>
        </w:rPr>
        <w:t xml:space="preserve"> had </w:t>
      </w:r>
      <w:r w:rsidR="00CA3AF9">
        <w:rPr>
          <w:rFonts w:ascii="Times New Roman" w:hAnsi="Times New Roman" w:cs="Times New Roman"/>
          <w:color w:val="1F1F1F"/>
          <w:sz w:val="24"/>
          <w:szCs w:val="24"/>
        </w:rPr>
        <w:t>stronger</w:t>
      </w:r>
      <w:r w:rsidR="00ED2C53">
        <w:rPr>
          <w:rFonts w:ascii="Times New Roman" w:hAnsi="Times New Roman" w:cs="Times New Roman"/>
          <w:color w:val="1F1F1F"/>
          <w:sz w:val="24"/>
          <w:szCs w:val="24"/>
        </w:rPr>
        <w:t xml:space="preserve"> interaction than any other reader </w:t>
      </w:r>
      <w:r w:rsidR="00CA3AF9">
        <w:rPr>
          <w:rFonts w:ascii="Times New Roman" w:hAnsi="Times New Roman" w:cs="Times New Roman"/>
          <w:color w:val="1F1F1F"/>
          <w:sz w:val="24"/>
          <w:szCs w:val="24"/>
        </w:rPr>
        <w:t>components</w:t>
      </w:r>
      <w:r w:rsidR="002C4D00">
        <w:rPr>
          <w:rFonts w:ascii="Times New Roman" w:hAnsi="Times New Roman" w:cs="Times New Roman"/>
          <w:color w:val="1F1F1F"/>
          <w:sz w:val="24"/>
          <w:szCs w:val="24"/>
        </w:rPr>
        <w:t xml:space="preserve"> </w:t>
      </w:r>
      <w:r w:rsidR="002C4D00" w:rsidRPr="00003E1A">
        <w:rPr>
          <w:rFonts w:ascii="Times New Roman" w:hAnsi="Times New Roman" w:cs="Times New Roman"/>
          <w:b/>
          <w:bCs/>
          <w:color w:val="1F1F1F"/>
          <w:sz w:val="24"/>
          <w:szCs w:val="24"/>
        </w:rPr>
        <w:t xml:space="preserve">(Figure </w:t>
      </w:r>
      <w:r w:rsidR="002C4D00">
        <w:rPr>
          <w:rFonts w:ascii="Times New Roman" w:hAnsi="Times New Roman" w:cs="Times New Roman"/>
          <w:b/>
          <w:bCs/>
          <w:color w:val="1F1F1F"/>
          <w:sz w:val="24"/>
          <w:szCs w:val="24"/>
        </w:rPr>
        <w:t>6</w:t>
      </w:r>
      <w:r w:rsidR="002C4D00" w:rsidRPr="00003E1A">
        <w:rPr>
          <w:rFonts w:ascii="Times New Roman" w:hAnsi="Times New Roman" w:cs="Times New Roman"/>
          <w:b/>
          <w:bCs/>
          <w:color w:val="1F1F1F"/>
          <w:sz w:val="24"/>
          <w:szCs w:val="24"/>
        </w:rPr>
        <w:t>)</w:t>
      </w:r>
      <w:r w:rsidR="00CA3AF9">
        <w:rPr>
          <w:rFonts w:ascii="Times New Roman" w:hAnsi="Times New Roman" w:cs="Times New Roman"/>
          <w:color w:val="1F1F1F"/>
          <w:sz w:val="24"/>
          <w:szCs w:val="24"/>
        </w:rPr>
        <w:t>.</w:t>
      </w:r>
      <w:r w:rsidR="006228F2">
        <w:rPr>
          <w:rFonts w:ascii="Times New Roman" w:hAnsi="Times New Roman" w:cs="Times New Roman"/>
          <w:color w:val="1F1F1F"/>
          <w:sz w:val="24"/>
          <w:szCs w:val="24"/>
        </w:rPr>
        <w:t xml:space="preserve"> </w:t>
      </w:r>
      <w:commentRangeStart w:id="99"/>
      <w:r w:rsidR="006228F2">
        <w:rPr>
          <w:rFonts w:ascii="Times New Roman" w:hAnsi="Times New Roman" w:cs="Times New Roman"/>
          <w:color w:val="1F1F1F"/>
          <w:sz w:val="24"/>
          <w:szCs w:val="24"/>
        </w:rPr>
        <w:t>Cluster analysi</w:t>
      </w:r>
      <w:r w:rsidR="0026496E">
        <w:rPr>
          <w:rFonts w:ascii="Times New Roman" w:hAnsi="Times New Roman" w:cs="Times New Roman"/>
          <w:color w:val="1F1F1F"/>
          <w:sz w:val="24"/>
          <w:szCs w:val="24"/>
        </w:rPr>
        <w:t xml:space="preserve">s showed two cluster </w:t>
      </w:r>
      <w:r w:rsidR="0064023B">
        <w:rPr>
          <w:rFonts w:ascii="Times New Roman" w:hAnsi="Times New Roman" w:cs="Times New Roman"/>
          <w:color w:val="1F1F1F"/>
          <w:sz w:val="24"/>
          <w:szCs w:val="24"/>
        </w:rPr>
        <w:t>formations</w:t>
      </w:r>
      <w:r w:rsidR="0026496E">
        <w:rPr>
          <w:rFonts w:ascii="Times New Roman" w:hAnsi="Times New Roman" w:cs="Times New Roman"/>
          <w:color w:val="1F1F1F"/>
          <w:sz w:val="24"/>
          <w:szCs w:val="24"/>
        </w:rPr>
        <w:t xml:space="preserve"> of m6A regulatory genes of soybeans</w:t>
      </w:r>
      <w:r w:rsidR="00E577FF">
        <w:rPr>
          <w:rFonts w:ascii="Times New Roman" w:hAnsi="Times New Roman" w:cs="Times New Roman"/>
          <w:color w:val="1F1F1F"/>
          <w:sz w:val="24"/>
          <w:szCs w:val="24"/>
        </w:rPr>
        <w:t xml:space="preserve"> </w:t>
      </w:r>
      <w:r w:rsidR="00E577FF" w:rsidRPr="00003E1A">
        <w:rPr>
          <w:rFonts w:ascii="Times New Roman" w:hAnsi="Times New Roman" w:cs="Times New Roman"/>
          <w:b/>
          <w:bCs/>
          <w:color w:val="1F1F1F"/>
          <w:sz w:val="24"/>
          <w:szCs w:val="24"/>
        </w:rPr>
        <w:t xml:space="preserve">(Figure </w:t>
      </w:r>
      <w:r w:rsidR="00E577FF">
        <w:rPr>
          <w:rFonts w:ascii="Times New Roman" w:hAnsi="Times New Roman" w:cs="Times New Roman"/>
          <w:b/>
          <w:bCs/>
          <w:color w:val="1F1F1F"/>
          <w:sz w:val="24"/>
          <w:szCs w:val="24"/>
        </w:rPr>
        <w:t>7</w:t>
      </w:r>
      <w:r w:rsidR="00E577FF" w:rsidRPr="00003E1A">
        <w:rPr>
          <w:rFonts w:ascii="Times New Roman" w:hAnsi="Times New Roman" w:cs="Times New Roman"/>
          <w:b/>
          <w:bCs/>
          <w:color w:val="1F1F1F"/>
          <w:sz w:val="24"/>
          <w:szCs w:val="24"/>
        </w:rPr>
        <w:t>)</w:t>
      </w:r>
      <w:r w:rsidR="0026496E">
        <w:rPr>
          <w:rFonts w:ascii="Times New Roman" w:hAnsi="Times New Roman" w:cs="Times New Roman"/>
          <w:color w:val="1F1F1F"/>
          <w:sz w:val="24"/>
          <w:szCs w:val="24"/>
        </w:rPr>
        <w:t xml:space="preserve">. </w:t>
      </w:r>
      <w:commentRangeEnd w:id="99"/>
      <w:r w:rsidR="00EB686A">
        <w:rPr>
          <w:rStyle w:val="CommentReference"/>
        </w:rPr>
        <w:commentReference w:id="99"/>
      </w:r>
      <w:r w:rsidR="002F4376">
        <w:rPr>
          <w:rFonts w:ascii="Times New Roman" w:hAnsi="Times New Roman" w:cs="Times New Roman"/>
          <w:color w:val="1F1F1F"/>
          <w:sz w:val="24"/>
          <w:szCs w:val="24"/>
        </w:rPr>
        <w:t xml:space="preserve">6 writer components formed </w:t>
      </w:r>
      <w:r w:rsidR="00180060">
        <w:rPr>
          <w:rFonts w:ascii="Times New Roman" w:hAnsi="Times New Roman" w:cs="Times New Roman"/>
          <w:color w:val="1F1F1F"/>
          <w:sz w:val="24"/>
          <w:szCs w:val="24"/>
        </w:rPr>
        <w:t>cluster 1</w:t>
      </w:r>
      <w:r w:rsidR="002F4376">
        <w:rPr>
          <w:rFonts w:ascii="Times New Roman" w:hAnsi="Times New Roman" w:cs="Times New Roman"/>
          <w:color w:val="1F1F1F"/>
          <w:sz w:val="24"/>
          <w:szCs w:val="24"/>
        </w:rPr>
        <w:t xml:space="preserve">, </w:t>
      </w:r>
      <w:commentRangeStart w:id="100"/>
      <w:r w:rsidR="00DF7D86">
        <w:rPr>
          <w:rFonts w:ascii="Times New Roman" w:hAnsi="Times New Roman" w:cs="Times New Roman"/>
          <w:color w:val="1F1F1F"/>
          <w:sz w:val="24"/>
          <w:szCs w:val="24"/>
        </w:rPr>
        <w:t>highlighting</w:t>
      </w:r>
      <w:r w:rsidR="009E12B4">
        <w:rPr>
          <w:rFonts w:ascii="Times New Roman" w:hAnsi="Times New Roman" w:cs="Times New Roman"/>
          <w:color w:val="1F1F1F"/>
          <w:sz w:val="24"/>
          <w:szCs w:val="24"/>
        </w:rPr>
        <w:t xml:space="preserve"> their </w:t>
      </w:r>
      <w:r w:rsidR="0064023B">
        <w:rPr>
          <w:rFonts w:ascii="Times New Roman" w:hAnsi="Times New Roman" w:cs="Times New Roman"/>
          <w:color w:val="1F1F1F"/>
          <w:sz w:val="24"/>
          <w:szCs w:val="24"/>
        </w:rPr>
        <w:t>dynamic</w:t>
      </w:r>
      <w:r w:rsidR="009E12B4">
        <w:rPr>
          <w:rFonts w:ascii="Times New Roman" w:hAnsi="Times New Roman" w:cs="Times New Roman"/>
          <w:color w:val="1F1F1F"/>
          <w:sz w:val="24"/>
          <w:szCs w:val="24"/>
        </w:rPr>
        <w:t xml:space="preserve"> action</w:t>
      </w:r>
      <w:r w:rsidR="00DF7D86">
        <w:rPr>
          <w:rFonts w:ascii="Times New Roman" w:hAnsi="Times New Roman" w:cs="Times New Roman"/>
          <w:color w:val="1F1F1F"/>
          <w:sz w:val="24"/>
          <w:szCs w:val="24"/>
        </w:rPr>
        <w:t xml:space="preserve"> in </w:t>
      </w:r>
      <w:r w:rsidR="0064023B">
        <w:rPr>
          <w:rFonts w:ascii="Times New Roman" w:hAnsi="Times New Roman" w:cs="Times New Roman"/>
          <w:color w:val="1F1F1F"/>
          <w:sz w:val="24"/>
          <w:szCs w:val="24"/>
        </w:rPr>
        <w:t>RNA modification</w:t>
      </w:r>
      <w:r w:rsidR="00E577FF">
        <w:rPr>
          <w:rFonts w:ascii="Times New Roman" w:hAnsi="Times New Roman" w:cs="Times New Roman"/>
          <w:color w:val="1F1F1F"/>
          <w:sz w:val="24"/>
          <w:szCs w:val="24"/>
        </w:rPr>
        <w:t xml:space="preserve"> </w:t>
      </w:r>
      <w:commentRangeEnd w:id="100"/>
      <w:r w:rsidR="00EB686A">
        <w:rPr>
          <w:rStyle w:val="CommentReference"/>
        </w:rPr>
        <w:commentReference w:id="100"/>
      </w:r>
      <w:r w:rsidR="00E577FF" w:rsidRPr="00003E1A">
        <w:rPr>
          <w:rFonts w:ascii="Times New Roman" w:hAnsi="Times New Roman" w:cs="Times New Roman"/>
          <w:b/>
          <w:bCs/>
          <w:color w:val="1F1F1F"/>
          <w:sz w:val="24"/>
          <w:szCs w:val="24"/>
        </w:rPr>
        <w:t xml:space="preserve">(Figure </w:t>
      </w:r>
      <w:r w:rsidR="00E577FF">
        <w:rPr>
          <w:rFonts w:ascii="Times New Roman" w:hAnsi="Times New Roman" w:cs="Times New Roman"/>
          <w:b/>
          <w:bCs/>
          <w:color w:val="1F1F1F"/>
          <w:sz w:val="24"/>
          <w:szCs w:val="24"/>
        </w:rPr>
        <w:t>7A</w:t>
      </w:r>
      <w:r w:rsidR="00E577FF" w:rsidRPr="00003E1A">
        <w:rPr>
          <w:rFonts w:ascii="Times New Roman" w:hAnsi="Times New Roman" w:cs="Times New Roman"/>
          <w:b/>
          <w:bCs/>
          <w:color w:val="1F1F1F"/>
          <w:sz w:val="24"/>
          <w:szCs w:val="24"/>
        </w:rPr>
        <w:t>)</w:t>
      </w:r>
      <w:r w:rsidR="009E12B4">
        <w:rPr>
          <w:rFonts w:ascii="Times New Roman" w:hAnsi="Times New Roman" w:cs="Times New Roman"/>
          <w:color w:val="1F1F1F"/>
          <w:sz w:val="24"/>
          <w:szCs w:val="24"/>
        </w:rPr>
        <w:t>.</w:t>
      </w:r>
      <w:r w:rsidR="00E51656">
        <w:rPr>
          <w:rFonts w:ascii="Times New Roman" w:hAnsi="Times New Roman" w:cs="Times New Roman"/>
          <w:color w:val="1F1F1F"/>
          <w:sz w:val="24"/>
          <w:szCs w:val="24"/>
        </w:rPr>
        <w:t xml:space="preserve"> </w:t>
      </w:r>
      <w:commentRangeStart w:id="101"/>
      <w:r w:rsidR="00E51656">
        <w:rPr>
          <w:rFonts w:ascii="Times New Roman" w:hAnsi="Times New Roman" w:cs="Times New Roman"/>
          <w:color w:val="1F1F1F"/>
          <w:sz w:val="24"/>
          <w:szCs w:val="24"/>
        </w:rPr>
        <w:t xml:space="preserve">Writer components </w:t>
      </w:r>
      <w:r w:rsidR="00180060">
        <w:rPr>
          <w:rFonts w:ascii="Times New Roman" w:hAnsi="Times New Roman" w:cs="Times New Roman"/>
          <w:color w:val="1F1F1F"/>
          <w:sz w:val="24"/>
          <w:szCs w:val="24"/>
        </w:rPr>
        <w:t>also predominated in cluster 2 nevertheless no erasers were found in any cluster</w:t>
      </w:r>
      <w:r w:rsidR="003F6469">
        <w:rPr>
          <w:rFonts w:ascii="Times New Roman" w:hAnsi="Times New Roman" w:cs="Times New Roman"/>
          <w:color w:val="1F1F1F"/>
          <w:sz w:val="24"/>
          <w:szCs w:val="24"/>
        </w:rPr>
        <w:t xml:space="preserve"> </w:t>
      </w:r>
      <w:commentRangeEnd w:id="101"/>
      <w:r w:rsidR="00EB686A">
        <w:rPr>
          <w:rStyle w:val="CommentReference"/>
        </w:rPr>
        <w:commentReference w:id="101"/>
      </w:r>
      <w:r w:rsidR="003F6469" w:rsidRPr="00003E1A">
        <w:rPr>
          <w:rFonts w:ascii="Times New Roman" w:hAnsi="Times New Roman" w:cs="Times New Roman"/>
          <w:b/>
          <w:bCs/>
          <w:color w:val="1F1F1F"/>
          <w:sz w:val="24"/>
          <w:szCs w:val="24"/>
        </w:rPr>
        <w:t>(</w:t>
      </w:r>
      <w:r w:rsidR="002C4D00">
        <w:rPr>
          <w:rFonts w:ascii="Times New Roman" w:hAnsi="Times New Roman" w:cs="Times New Roman"/>
          <w:b/>
          <w:bCs/>
          <w:color w:val="1F1F1F"/>
          <w:sz w:val="24"/>
          <w:szCs w:val="24"/>
        </w:rPr>
        <w:t>Figures</w:t>
      </w:r>
      <w:r w:rsidR="003F6469" w:rsidRPr="00003E1A">
        <w:rPr>
          <w:rFonts w:ascii="Times New Roman" w:hAnsi="Times New Roman" w:cs="Times New Roman"/>
          <w:b/>
          <w:bCs/>
          <w:color w:val="1F1F1F"/>
          <w:sz w:val="24"/>
          <w:szCs w:val="24"/>
        </w:rPr>
        <w:t xml:space="preserve"> </w:t>
      </w:r>
      <w:r w:rsidR="003F6469">
        <w:rPr>
          <w:rFonts w:ascii="Times New Roman" w:hAnsi="Times New Roman" w:cs="Times New Roman"/>
          <w:b/>
          <w:bCs/>
          <w:color w:val="1F1F1F"/>
          <w:sz w:val="24"/>
          <w:szCs w:val="24"/>
        </w:rPr>
        <w:t>7A and 7B</w:t>
      </w:r>
      <w:r w:rsidR="003F6469" w:rsidRPr="00003E1A">
        <w:rPr>
          <w:rFonts w:ascii="Times New Roman" w:hAnsi="Times New Roman" w:cs="Times New Roman"/>
          <w:b/>
          <w:bCs/>
          <w:color w:val="1F1F1F"/>
          <w:sz w:val="24"/>
          <w:szCs w:val="24"/>
        </w:rPr>
        <w:t>)</w:t>
      </w:r>
      <w:r w:rsidR="00180060">
        <w:rPr>
          <w:rFonts w:ascii="Times New Roman" w:hAnsi="Times New Roman" w:cs="Times New Roman"/>
          <w:color w:val="1F1F1F"/>
          <w:sz w:val="24"/>
          <w:szCs w:val="24"/>
        </w:rPr>
        <w:t>.</w:t>
      </w:r>
      <w:r w:rsidR="00133952">
        <w:rPr>
          <w:rFonts w:ascii="Times New Roman" w:hAnsi="Times New Roman" w:cs="Times New Roman"/>
          <w:color w:val="1F1F1F"/>
          <w:sz w:val="24"/>
          <w:szCs w:val="24"/>
        </w:rPr>
        <w:t xml:space="preserve"> </w:t>
      </w:r>
      <w:r w:rsidR="00A9319D">
        <w:rPr>
          <w:rFonts w:ascii="Times New Roman" w:hAnsi="Times New Roman" w:cs="Times New Roman"/>
          <w:color w:val="1F1F1F"/>
          <w:sz w:val="24"/>
          <w:szCs w:val="24"/>
        </w:rPr>
        <w:t xml:space="preserve">Previous </w:t>
      </w:r>
      <w:r w:rsidR="005F0ED5">
        <w:rPr>
          <w:rFonts w:ascii="Times New Roman" w:hAnsi="Times New Roman" w:cs="Times New Roman"/>
          <w:color w:val="1F1F1F"/>
          <w:sz w:val="24"/>
          <w:szCs w:val="24"/>
        </w:rPr>
        <w:t>studies</w:t>
      </w:r>
      <w:r w:rsidR="00A9319D">
        <w:rPr>
          <w:rFonts w:ascii="Times New Roman" w:hAnsi="Times New Roman" w:cs="Times New Roman"/>
          <w:color w:val="1F1F1F"/>
          <w:sz w:val="24"/>
          <w:szCs w:val="24"/>
        </w:rPr>
        <w:t xml:space="preserve"> also found </w:t>
      </w:r>
      <w:r w:rsidR="008F4C6C">
        <w:rPr>
          <w:rFonts w:ascii="Times New Roman" w:hAnsi="Times New Roman" w:cs="Times New Roman"/>
          <w:color w:val="1F1F1F"/>
          <w:sz w:val="24"/>
          <w:szCs w:val="24"/>
        </w:rPr>
        <w:t xml:space="preserve">similar </w:t>
      </w:r>
      <w:r w:rsidR="005F0ED5">
        <w:rPr>
          <w:rFonts w:ascii="Times New Roman" w:hAnsi="Times New Roman" w:cs="Times New Roman"/>
          <w:color w:val="1F1F1F"/>
          <w:sz w:val="24"/>
          <w:szCs w:val="24"/>
        </w:rPr>
        <w:t>results</w:t>
      </w:r>
      <w:r w:rsidR="008F4C6C">
        <w:rPr>
          <w:rFonts w:ascii="Times New Roman" w:hAnsi="Times New Roman" w:cs="Times New Roman"/>
          <w:color w:val="1F1F1F"/>
          <w:sz w:val="24"/>
          <w:szCs w:val="24"/>
        </w:rPr>
        <w:t xml:space="preserve"> that </w:t>
      </w:r>
      <w:r w:rsidR="002E2F58" w:rsidRPr="002E2F58">
        <w:rPr>
          <w:rFonts w:ascii="Times New Roman" w:hAnsi="Times New Roman" w:cs="Times New Roman"/>
          <w:color w:val="1F1F1F"/>
          <w:sz w:val="24"/>
          <w:szCs w:val="24"/>
        </w:rPr>
        <w:t>there were no interactions among eraser proteins in tobacco</w:t>
      </w:r>
      <w:r w:rsidR="00D45DB4">
        <w:rPr>
          <w:rFonts w:ascii="Times New Roman" w:hAnsi="Times New Roman" w:cs="Times New Roman"/>
          <w:color w:val="1F1F1F"/>
          <w:sz w:val="24"/>
          <w:szCs w:val="24"/>
        </w:rPr>
        <w:fldChar w:fldCharType="begin" w:fldLock="1"/>
      </w:r>
      <w:r w:rsidR="00295921">
        <w:rPr>
          <w:rFonts w:ascii="Times New Roman" w:hAnsi="Times New Roman" w:cs="Times New Roman"/>
          <w:color w:val="1F1F1F"/>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D45DB4">
        <w:rPr>
          <w:rFonts w:ascii="Times New Roman" w:hAnsi="Times New Roman" w:cs="Times New Roman"/>
          <w:color w:val="1F1F1F"/>
          <w:sz w:val="24"/>
          <w:szCs w:val="24"/>
        </w:rPr>
        <w:fldChar w:fldCharType="separate"/>
      </w:r>
      <w:r w:rsidR="00943DC0" w:rsidRPr="00943DC0">
        <w:rPr>
          <w:rFonts w:ascii="Times New Roman" w:hAnsi="Times New Roman" w:cs="Times New Roman"/>
          <w:noProof/>
          <w:color w:val="1F1F1F"/>
          <w:sz w:val="24"/>
          <w:szCs w:val="24"/>
        </w:rPr>
        <w:t>[63]</w:t>
      </w:r>
      <w:r w:rsidR="00D45DB4">
        <w:rPr>
          <w:rFonts w:ascii="Times New Roman" w:hAnsi="Times New Roman" w:cs="Times New Roman"/>
          <w:color w:val="1F1F1F"/>
          <w:sz w:val="24"/>
          <w:szCs w:val="24"/>
        </w:rPr>
        <w:fldChar w:fldCharType="end"/>
      </w:r>
      <w:r w:rsidR="002E2F58">
        <w:rPr>
          <w:rFonts w:ascii="Times New Roman" w:hAnsi="Times New Roman" w:cs="Times New Roman"/>
          <w:color w:val="1F1F1F"/>
          <w:sz w:val="24"/>
          <w:szCs w:val="24"/>
        </w:rPr>
        <w:t>.</w:t>
      </w:r>
      <w:r w:rsidR="009F50CB">
        <w:rPr>
          <w:rFonts w:ascii="Times New Roman" w:hAnsi="Times New Roman" w:cs="Times New Roman"/>
          <w:color w:val="1F1F1F"/>
          <w:sz w:val="24"/>
          <w:szCs w:val="24"/>
        </w:rPr>
        <w:t xml:space="preserve"> </w:t>
      </w:r>
      <w:commentRangeStart w:id="102"/>
      <w:r w:rsidR="009F50CB">
        <w:rPr>
          <w:rFonts w:ascii="Times New Roman" w:hAnsi="Times New Roman" w:cs="Times New Roman"/>
          <w:color w:val="1F1F1F"/>
          <w:sz w:val="24"/>
          <w:szCs w:val="24"/>
        </w:rPr>
        <w:t>Furthermore</w:t>
      </w:r>
      <w:r w:rsidR="004D1311">
        <w:rPr>
          <w:rFonts w:ascii="Times New Roman" w:hAnsi="Times New Roman" w:cs="Times New Roman"/>
          <w:color w:val="1F1F1F"/>
          <w:sz w:val="24"/>
          <w:szCs w:val="24"/>
        </w:rPr>
        <w:t>,</w:t>
      </w:r>
      <w:r w:rsidR="009F50CB">
        <w:rPr>
          <w:rFonts w:ascii="Times New Roman" w:hAnsi="Times New Roman" w:cs="Times New Roman"/>
          <w:color w:val="1F1F1F"/>
          <w:sz w:val="24"/>
          <w:szCs w:val="24"/>
        </w:rPr>
        <w:t xml:space="preserve"> hub gene identification </w:t>
      </w:r>
      <w:r w:rsidR="004D1311">
        <w:rPr>
          <w:rFonts w:ascii="Times New Roman" w:hAnsi="Times New Roman" w:cs="Times New Roman"/>
          <w:color w:val="1F1F1F"/>
          <w:sz w:val="24"/>
          <w:szCs w:val="24"/>
        </w:rPr>
        <w:t>was</w:t>
      </w:r>
      <w:r w:rsidR="00DE0662">
        <w:rPr>
          <w:rFonts w:ascii="Times New Roman" w:hAnsi="Times New Roman" w:cs="Times New Roman"/>
          <w:color w:val="1F1F1F"/>
          <w:sz w:val="24"/>
          <w:szCs w:val="24"/>
        </w:rPr>
        <w:t xml:space="preserve"> performed. </w:t>
      </w:r>
      <w:commentRangeEnd w:id="102"/>
      <w:r w:rsidR="00EB686A">
        <w:rPr>
          <w:rStyle w:val="CommentReference"/>
        </w:rPr>
        <w:commentReference w:id="102"/>
      </w:r>
      <w:commentRangeStart w:id="103"/>
      <w:r w:rsidR="00C03AB2">
        <w:rPr>
          <w:rFonts w:ascii="Times New Roman" w:hAnsi="Times New Roman" w:cs="Times New Roman"/>
          <w:color w:val="1F1F1F"/>
          <w:sz w:val="24"/>
          <w:szCs w:val="24"/>
        </w:rPr>
        <w:t>This exhibited that t</w:t>
      </w:r>
      <w:r w:rsidR="004D1311">
        <w:rPr>
          <w:rFonts w:ascii="Times New Roman" w:hAnsi="Times New Roman" w:cs="Times New Roman"/>
          <w:color w:val="1F1F1F"/>
          <w:sz w:val="24"/>
          <w:szCs w:val="24"/>
        </w:rPr>
        <w:t xml:space="preserve">here were no eraser genes in </w:t>
      </w:r>
      <w:r w:rsidR="00C03AB2">
        <w:rPr>
          <w:rFonts w:ascii="Times New Roman" w:hAnsi="Times New Roman" w:cs="Times New Roman"/>
          <w:color w:val="1F1F1F"/>
          <w:sz w:val="24"/>
          <w:szCs w:val="24"/>
        </w:rPr>
        <w:t xml:space="preserve">the </w:t>
      </w:r>
      <w:r w:rsidR="004D1311">
        <w:rPr>
          <w:rFonts w:ascii="Times New Roman" w:hAnsi="Times New Roman" w:cs="Times New Roman"/>
          <w:color w:val="1F1F1F"/>
          <w:sz w:val="24"/>
          <w:szCs w:val="24"/>
        </w:rPr>
        <w:t>top 10 hub genes</w:t>
      </w:r>
      <w:r w:rsidR="000D1468">
        <w:rPr>
          <w:rFonts w:ascii="Times New Roman" w:hAnsi="Times New Roman" w:cs="Times New Roman"/>
          <w:color w:val="1F1F1F"/>
          <w:sz w:val="24"/>
          <w:szCs w:val="24"/>
        </w:rPr>
        <w:t xml:space="preserve"> </w:t>
      </w:r>
      <w:r w:rsidR="000D1468" w:rsidRPr="00003E1A">
        <w:rPr>
          <w:rFonts w:ascii="Times New Roman" w:hAnsi="Times New Roman" w:cs="Times New Roman"/>
          <w:b/>
          <w:bCs/>
          <w:color w:val="1F1F1F"/>
          <w:sz w:val="24"/>
          <w:szCs w:val="24"/>
        </w:rPr>
        <w:t xml:space="preserve">(Figure </w:t>
      </w:r>
      <w:r w:rsidR="000D1468">
        <w:rPr>
          <w:rFonts w:ascii="Times New Roman" w:hAnsi="Times New Roman" w:cs="Times New Roman"/>
          <w:b/>
          <w:bCs/>
          <w:color w:val="1F1F1F"/>
          <w:sz w:val="24"/>
          <w:szCs w:val="24"/>
        </w:rPr>
        <w:t>7C</w:t>
      </w:r>
      <w:r w:rsidR="000D1468" w:rsidRPr="00003E1A">
        <w:rPr>
          <w:rFonts w:ascii="Times New Roman" w:hAnsi="Times New Roman" w:cs="Times New Roman"/>
          <w:b/>
          <w:bCs/>
          <w:color w:val="1F1F1F"/>
          <w:sz w:val="24"/>
          <w:szCs w:val="24"/>
        </w:rPr>
        <w:t>)</w:t>
      </w:r>
      <w:r w:rsidR="00C03AB2">
        <w:rPr>
          <w:rFonts w:ascii="Times New Roman" w:hAnsi="Times New Roman" w:cs="Times New Roman"/>
          <w:color w:val="1F1F1F"/>
          <w:sz w:val="24"/>
          <w:szCs w:val="24"/>
        </w:rPr>
        <w:t>.</w:t>
      </w:r>
      <w:r w:rsidR="0063412C">
        <w:rPr>
          <w:rFonts w:ascii="Times New Roman" w:hAnsi="Times New Roman" w:cs="Times New Roman"/>
          <w:color w:val="1F1F1F"/>
          <w:sz w:val="24"/>
          <w:szCs w:val="24"/>
        </w:rPr>
        <w:t xml:space="preserve"> </w:t>
      </w:r>
      <w:commentRangeEnd w:id="103"/>
      <w:r w:rsidR="00EB686A">
        <w:rPr>
          <w:rStyle w:val="CommentReference"/>
        </w:rPr>
        <w:commentReference w:id="103"/>
      </w:r>
      <w:r w:rsidR="00E41F94">
        <w:rPr>
          <w:rFonts w:ascii="Times New Roman" w:hAnsi="Times New Roman" w:cs="Times New Roman"/>
          <w:color w:val="1F1F1F"/>
          <w:sz w:val="24"/>
          <w:szCs w:val="24"/>
        </w:rPr>
        <w:t>U</w:t>
      </w:r>
      <w:r w:rsidR="00DF1589">
        <w:rPr>
          <w:rFonts w:ascii="Times New Roman" w:hAnsi="Times New Roman" w:cs="Times New Roman"/>
          <w:color w:val="1F1F1F"/>
          <w:sz w:val="24"/>
          <w:szCs w:val="24"/>
        </w:rPr>
        <w:t>sing homology modelling</w:t>
      </w:r>
      <w:r w:rsidR="00E41F94">
        <w:rPr>
          <w:rFonts w:ascii="Times New Roman" w:hAnsi="Times New Roman" w:cs="Times New Roman"/>
          <w:color w:val="1F1F1F"/>
          <w:sz w:val="24"/>
          <w:szCs w:val="24"/>
        </w:rPr>
        <w:t>,</w:t>
      </w:r>
      <w:r w:rsidR="00DF1589">
        <w:rPr>
          <w:rFonts w:ascii="Times New Roman" w:hAnsi="Times New Roman" w:cs="Times New Roman"/>
          <w:color w:val="1F1F1F"/>
          <w:sz w:val="24"/>
          <w:szCs w:val="24"/>
        </w:rPr>
        <w:t xml:space="preserve"> </w:t>
      </w:r>
      <w:r w:rsidR="00E41F94">
        <w:rPr>
          <w:rFonts w:ascii="Times New Roman" w:hAnsi="Times New Roman" w:cs="Times New Roman"/>
          <w:color w:val="1F1F1F"/>
          <w:sz w:val="24"/>
          <w:szCs w:val="24"/>
        </w:rPr>
        <w:t xml:space="preserve">the </w:t>
      </w:r>
      <w:r w:rsidR="00DF1589" w:rsidRPr="002C4D00">
        <w:rPr>
          <w:rFonts w:ascii="Times New Roman" w:hAnsi="Times New Roman" w:cs="Times New Roman"/>
          <w:color w:val="1F1F1F"/>
          <w:sz w:val="24"/>
          <w:szCs w:val="24"/>
        </w:rPr>
        <w:t>3D structure</w:t>
      </w:r>
      <w:r w:rsidR="00DF1589">
        <w:rPr>
          <w:rFonts w:ascii="Times New Roman" w:hAnsi="Times New Roman" w:cs="Times New Roman"/>
          <w:color w:val="1F1F1F"/>
          <w:sz w:val="24"/>
          <w:szCs w:val="24"/>
        </w:rPr>
        <w:t xml:space="preserve"> o</w:t>
      </w:r>
      <w:r w:rsidR="005B6B3C">
        <w:rPr>
          <w:rFonts w:ascii="Times New Roman" w:hAnsi="Times New Roman" w:cs="Times New Roman"/>
          <w:color w:val="1F1F1F"/>
          <w:sz w:val="24"/>
          <w:szCs w:val="24"/>
        </w:rPr>
        <w:t xml:space="preserve">f 10 hub genes was predicted as these </w:t>
      </w:r>
      <w:r w:rsidR="00D14DC6">
        <w:rPr>
          <w:rFonts w:ascii="Times New Roman" w:hAnsi="Times New Roman" w:cs="Times New Roman"/>
          <w:color w:val="1F1F1F"/>
          <w:sz w:val="24"/>
          <w:szCs w:val="24"/>
        </w:rPr>
        <w:t xml:space="preserve">genes </w:t>
      </w:r>
      <w:commentRangeStart w:id="104"/>
      <w:r w:rsidR="00D14DC6">
        <w:rPr>
          <w:rFonts w:ascii="Times New Roman" w:hAnsi="Times New Roman" w:cs="Times New Roman"/>
          <w:color w:val="1F1F1F"/>
          <w:sz w:val="24"/>
          <w:szCs w:val="24"/>
        </w:rPr>
        <w:t xml:space="preserve">might be the core catalytic component in </w:t>
      </w:r>
      <w:r w:rsidR="002544E1" w:rsidRPr="002544E1">
        <w:rPr>
          <w:rFonts w:ascii="Times New Roman" w:hAnsi="Times New Roman" w:cs="Times New Roman"/>
          <w:color w:val="1F1F1F"/>
          <w:sz w:val="24"/>
          <w:szCs w:val="24"/>
        </w:rPr>
        <w:t>m6A methylation</w:t>
      </w:r>
      <w:r w:rsidR="00CB2BCC">
        <w:rPr>
          <w:rFonts w:ascii="Times New Roman" w:hAnsi="Times New Roman" w:cs="Times New Roman"/>
          <w:color w:val="1F1F1F"/>
          <w:sz w:val="24"/>
          <w:szCs w:val="24"/>
        </w:rPr>
        <w:t xml:space="preserve"> </w:t>
      </w:r>
      <w:commentRangeEnd w:id="104"/>
      <w:r w:rsidR="00EB686A">
        <w:rPr>
          <w:rStyle w:val="CommentReference"/>
        </w:rPr>
        <w:commentReference w:id="104"/>
      </w:r>
      <w:r w:rsidR="00CB2BCC" w:rsidRPr="00003E1A">
        <w:rPr>
          <w:rFonts w:ascii="Times New Roman" w:hAnsi="Times New Roman" w:cs="Times New Roman"/>
          <w:b/>
          <w:bCs/>
          <w:color w:val="1F1F1F"/>
          <w:sz w:val="24"/>
          <w:szCs w:val="24"/>
        </w:rPr>
        <w:t xml:space="preserve">(Figure </w:t>
      </w:r>
      <w:r w:rsidR="00CB2BCC">
        <w:rPr>
          <w:rFonts w:ascii="Times New Roman" w:hAnsi="Times New Roman" w:cs="Times New Roman"/>
          <w:b/>
          <w:bCs/>
          <w:color w:val="1F1F1F"/>
          <w:sz w:val="24"/>
          <w:szCs w:val="24"/>
        </w:rPr>
        <w:t>8</w:t>
      </w:r>
      <w:r w:rsidR="00CB2BCC" w:rsidRPr="00003E1A">
        <w:rPr>
          <w:rFonts w:ascii="Times New Roman" w:hAnsi="Times New Roman" w:cs="Times New Roman"/>
          <w:b/>
          <w:bCs/>
          <w:color w:val="1F1F1F"/>
          <w:sz w:val="24"/>
          <w:szCs w:val="24"/>
        </w:rPr>
        <w:t>)</w:t>
      </w:r>
      <w:r w:rsidR="002544E1" w:rsidRPr="002544E1">
        <w:rPr>
          <w:rFonts w:ascii="Times New Roman" w:hAnsi="Times New Roman" w:cs="Times New Roman"/>
          <w:color w:val="1F1F1F"/>
          <w:sz w:val="24"/>
          <w:szCs w:val="24"/>
        </w:rPr>
        <w:t>.</w:t>
      </w:r>
      <w:r w:rsidR="00FD3003">
        <w:rPr>
          <w:rFonts w:ascii="Times New Roman" w:hAnsi="Times New Roman" w:cs="Times New Roman"/>
          <w:color w:val="1F1F1F"/>
          <w:sz w:val="24"/>
          <w:szCs w:val="24"/>
        </w:rPr>
        <w:t xml:space="preserve"> The secondary structures such as alpha helices and beta sheath are important to maintain protein stability and functionality</w:t>
      </w:r>
      <w:r w:rsidR="00FD3003">
        <w:rPr>
          <w:rFonts w:ascii="Times New Roman" w:hAnsi="Times New Roman" w:cs="Times New Roman"/>
          <w:color w:val="1F1F1F"/>
          <w:sz w:val="24"/>
          <w:szCs w:val="24"/>
        </w:rPr>
        <w:fldChar w:fldCharType="begin" w:fldLock="1"/>
      </w:r>
      <w:r w:rsidR="00FD3003">
        <w:rPr>
          <w:rFonts w:ascii="Times New Roman" w:hAnsi="Times New Roman" w:cs="Times New Roman"/>
          <w:color w:val="1F1F1F"/>
          <w:sz w:val="24"/>
          <w:szCs w:val="24"/>
        </w:rPr>
        <w:instrText>ADDIN CSL_CITATION {"citationItems":[{"id":"ITEM-1","itemData":{"DOI":"10.1073/pnas.2034522100","ISSN":"00278424","PMID":"12966187","abstract":"PNAS papers by Linus Pauling, Robert Corey, and Herman Branson in the spring of 1951 proposed the a-helix and the β-sheet, now known to form the backbones of tens of thousands of proteins. They deduced these fundamental building blocks from properties of small molecules, known both from crystal structures and from Pauling's resonance theory of chemical bonding that predicted planar peptide groups. Earlier attempts by others to build models for protein helices had failed both by including nonplanar peptides and by insisting on helices with an integral number of units per turn. In major respects, the Pauling-Corey-Branson models were astoundingly correct, including bond lengths that were not surpassed in accuracy for &gt;40 years. However, they did not consider the hand of the helix or the possibility of bent sheets. They also proposed structures and functions that have not been found, including the γ-helix.","author":[{"dropping-particle":"","family":"Eisenberg","given":"David","non-dropping-particle":"","parse-names":false,"suffix":""}],"container-title":"Proceedings of the National Academy of Sciences of the United States of America","id":"ITEM-1","issue":"20","issued":{"date-parts":[["2003"]]},"page":"11207-11210","title":"The discovery of the α-helix and β-sheet, the principal structural features of proteins","type":"article-journal","volume":"100"},"uris":["http://www.mendeley.com/documents/?uuid=defd7ef0-7b9b-421f-929b-1958c132bcd6"]}],"mendeley":{"formattedCitation":"[73]","plainTextFormattedCitation":"[73]"},"properties":{"noteIndex":0},"schema":"https://github.com/citation-style-language/schema/raw/master/csl-citation.json"}</w:instrText>
      </w:r>
      <w:r w:rsidR="00FD3003">
        <w:rPr>
          <w:rFonts w:ascii="Times New Roman" w:hAnsi="Times New Roman" w:cs="Times New Roman"/>
          <w:color w:val="1F1F1F"/>
          <w:sz w:val="24"/>
          <w:szCs w:val="24"/>
        </w:rPr>
        <w:fldChar w:fldCharType="separate"/>
      </w:r>
      <w:r w:rsidR="00FD3003" w:rsidRPr="00FD3003">
        <w:rPr>
          <w:rFonts w:ascii="Times New Roman" w:hAnsi="Times New Roman" w:cs="Times New Roman"/>
          <w:noProof/>
          <w:color w:val="1F1F1F"/>
          <w:sz w:val="24"/>
          <w:szCs w:val="24"/>
        </w:rPr>
        <w:t>[73]</w:t>
      </w:r>
      <w:r w:rsidR="00FD3003">
        <w:rPr>
          <w:rFonts w:ascii="Times New Roman" w:hAnsi="Times New Roman" w:cs="Times New Roman"/>
          <w:color w:val="1F1F1F"/>
          <w:sz w:val="24"/>
          <w:szCs w:val="24"/>
        </w:rPr>
        <w:fldChar w:fldCharType="end"/>
      </w:r>
      <w:r w:rsidR="00FD3003">
        <w:rPr>
          <w:rFonts w:ascii="Times New Roman" w:hAnsi="Times New Roman" w:cs="Times New Roman"/>
          <w:color w:val="1F1F1F"/>
          <w:sz w:val="24"/>
          <w:szCs w:val="24"/>
        </w:rPr>
        <w:t>.</w:t>
      </w:r>
      <w:r w:rsidR="0006112D">
        <w:rPr>
          <w:rFonts w:ascii="Times New Roman" w:hAnsi="Times New Roman" w:cs="Times New Roman"/>
          <w:color w:val="1F1F1F"/>
          <w:sz w:val="24"/>
          <w:szCs w:val="24"/>
        </w:rPr>
        <w:t xml:space="preserve"> </w:t>
      </w:r>
      <w:commentRangeStart w:id="105"/>
      <w:r w:rsidR="008D1BBA">
        <w:rPr>
          <w:rFonts w:ascii="Times New Roman" w:hAnsi="Times New Roman" w:cs="Times New Roman"/>
          <w:color w:val="1F1F1F"/>
          <w:sz w:val="24"/>
          <w:szCs w:val="24"/>
        </w:rPr>
        <w:t xml:space="preserve">To explore the mutual interaction of </w:t>
      </w:r>
      <w:r w:rsidR="001823D1">
        <w:rPr>
          <w:rFonts w:ascii="Times New Roman" w:hAnsi="Times New Roman" w:cs="Times New Roman"/>
          <w:color w:val="1F1F1F"/>
          <w:sz w:val="24"/>
          <w:szCs w:val="24"/>
        </w:rPr>
        <w:t xml:space="preserve">miRNA and </w:t>
      </w:r>
      <w:r w:rsidR="008333DF">
        <w:rPr>
          <w:rFonts w:ascii="Times New Roman" w:hAnsi="Times New Roman" w:cs="Times New Roman"/>
          <w:color w:val="1F1F1F"/>
          <w:sz w:val="24"/>
          <w:szCs w:val="24"/>
        </w:rPr>
        <w:t>m6A soybean</w:t>
      </w:r>
      <w:r w:rsidR="001823D1">
        <w:rPr>
          <w:rFonts w:ascii="Times New Roman" w:hAnsi="Times New Roman" w:cs="Times New Roman"/>
          <w:color w:val="1F1F1F"/>
          <w:sz w:val="24"/>
          <w:szCs w:val="24"/>
        </w:rPr>
        <w:t xml:space="preserve">, </w:t>
      </w:r>
      <w:r w:rsidR="008333DF">
        <w:rPr>
          <w:rFonts w:ascii="Times New Roman" w:hAnsi="Times New Roman" w:cs="Times New Roman"/>
          <w:color w:val="1F1F1F"/>
          <w:sz w:val="24"/>
          <w:szCs w:val="24"/>
        </w:rPr>
        <w:t>miRNA</w:t>
      </w:r>
      <w:r w:rsidR="001823D1">
        <w:rPr>
          <w:rFonts w:ascii="Times New Roman" w:hAnsi="Times New Roman" w:cs="Times New Roman"/>
          <w:color w:val="1F1F1F"/>
          <w:sz w:val="24"/>
          <w:szCs w:val="24"/>
        </w:rPr>
        <w:t xml:space="preserve"> target</w:t>
      </w:r>
      <w:r w:rsidR="00FB169E">
        <w:rPr>
          <w:rFonts w:ascii="Times New Roman" w:hAnsi="Times New Roman" w:cs="Times New Roman"/>
          <w:color w:val="1F1F1F"/>
          <w:sz w:val="24"/>
          <w:szCs w:val="24"/>
        </w:rPr>
        <w:t>s</w:t>
      </w:r>
      <w:r w:rsidR="001823D1">
        <w:rPr>
          <w:rFonts w:ascii="Times New Roman" w:hAnsi="Times New Roman" w:cs="Times New Roman"/>
          <w:color w:val="1F1F1F"/>
          <w:sz w:val="24"/>
          <w:szCs w:val="24"/>
        </w:rPr>
        <w:t xml:space="preserve"> prediction </w:t>
      </w:r>
      <w:r w:rsidR="002D4E77">
        <w:rPr>
          <w:rFonts w:ascii="Times New Roman" w:hAnsi="Times New Roman" w:cs="Times New Roman"/>
          <w:color w:val="1F1F1F"/>
          <w:sz w:val="24"/>
          <w:szCs w:val="24"/>
        </w:rPr>
        <w:t xml:space="preserve">was </w:t>
      </w:r>
      <w:r w:rsidR="001823D1">
        <w:rPr>
          <w:rFonts w:ascii="Times New Roman" w:hAnsi="Times New Roman" w:cs="Times New Roman"/>
          <w:color w:val="1F1F1F"/>
          <w:sz w:val="24"/>
          <w:szCs w:val="24"/>
        </w:rPr>
        <w:t>perfo</w:t>
      </w:r>
      <w:r w:rsidR="0052594E">
        <w:rPr>
          <w:rFonts w:ascii="Times New Roman" w:hAnsi="Times New Roman" w:cs="Times New Roman"/>
          <w:color w:val="1F1F1F"/>
          <w:sz w:val="24"/>
          <w:szCs w:val="24"/>
        </w:rPr>
        <w:t>rmed</w:t>
      </w:r>
      <w:commentRangeEnd w:id="105"/>
      <w:r w:rsidR="00EB686A">
        <w:rPr>
          <w:rStyle w:val="CommentReference"/>
        </w:rPr>
        <w:commentReference w:id="105"/>
      </w:r>
      <w:r w:rsidR="0052594E">
        <w:rPr>
          <w:rFonts w:ascii="Times New Roman" w:hAnsi="Times New Roman" w:cs="Times New Roman"/>
          <w:color w:val="1F1F1F"/>
          <w:sz w:val="24"/>
          <w:szCs w:val="24"/>
        </w:rPr>
        <w:t xml:space="preserve">. </w:t>
      </w:r>
      <w:commentRangeStart w:id="106"/>
      <w:r w:rsidR="0052594E">
        <w:rPr>
          <w:rFonts w:ascii="Times New Roman" w:hAnsi="Times New Roman" w:cs="Times New Roman"/>
          <w:color w:val="1F1F1F"/>
          <w:sz w:val="24"/>
          <w:szCs w:val="24"/>
        </w:rPr>
        <w:t>Interestingly writer component had</w:t>
      </w:r>
      <w:r w:rsidR="00D15386">
        <w:rPr>
          <w:rFonts w:ascii="Times New Roman" w:hAnsi="Times New Roman" w:cs="Times New Roman"/>
          <w:color w:val="1F1F1F"/>
          <w:sz w:val="24"/>
          <w:szCs w:val="24"/>
        </w:rPr>
        <w:t xml:space="preserve"> greater miRNA regulation </w:t>
      </w:r>
      <w:r w:rsidR="002D4E77">
        <w:rPr>
          <w:rFonts w:ascii="Times New Roman" w:hAnsi="Times New Roman" w:cs="Times New Roman"/>
          <w:color w:val="1F1F1F"/>
          <w:sz w:val="24"/>
          <w:szCs w:val="24"/>
        </w:rPr>
        <w:t>compared</w:t>
      </w:r>
      <w:r w:rsidR="00D15386">
        <w:rPr>
          <w:rFonts w:ascii="Times New Roman" w:hAnsi="Times New Roman" w:cs="Times New Roman"/>
          <w:color w:val="1F1F1F"/>
          <w:sz w:val="24"/>
          <w:szCs w:val="24"/>
        </w:rPr>
        <w:t xml:space="preserve"> to readers and </w:t>
      </w:r>
      <w:r w:rsidR="002D4E77">
        <w:rPr>
          <w:rFonts w:ascii="Times New Roman" w:hAnsi="Times New Roman" w:cs="Times New Roman"/>
          <w:color w:val="1F1F1F"/>
          <w:sz w:val="24"/>
          <w:szCs w:val="24"/>
        </w:rPr>
        <w:t>erasers</w:t>
      </w:r>
      <w:r w:rsidR="00CB2BCC">
        <w:rPr>
          <w:rFonts w:ascii="Times New Roman" w:hAnsi="Times New Roman" w:cs="Times New Roman"/>
          <w:color w:val="1F1F1F"/>
          <w:sz w:val="24"/>
          <w:szCs w:val="24"/>
        </w:rPr>
        <w:t xml:space="preserve"> </w:t>
      </w:r>
      <w:r w:rsidR="00CB2BCC" w:rsidRPr="00003E1A">
        <w:rPr>
          <w:rFonts w:ascii="Times New Roman" w:hAnsi="Times New Roman" w:cs="Times New Roman"/>
          <w:b/>
          <w:bCs/>
          <w:color w:val="1F1F1F"/>
          <w:sz w:val="24"/>
          <w:szCs w:val="24"/>
        </w:rPr>
        <w:t>(</w:t>
      </w:r>
      <w:r w:rsidR="006D1D2C">
        <w:rPr>
          <w:rFonts w:ascii="Times New Roman" w:hAnsi="Times New Roman" w:cs="Times New Roman"/>
          <w:b/>
          <w:bCs/>
          <w:color w:val="1F1F1F"/>
          <w:sz w:val="24"/>
          <w:szCs w:val="24"/>
        </w:rPr>
        <w:t>Figures</w:t>
      </w:r>
      <w:r w:rsidR="00CB2BCC" w:rsidRPr="00003E1A">
        <w:rPr>
          <w:rFonts w:ascii="Times New Roman" w:hAnsi="Times New Roman" w:cs="Times New Roman"/>
          <w:b/>
          <w:bCs/>
          <w:color w:val="1F1F1F"/>
          <w:sz w:val="24"/>
          <w:szCs w:val="24"/>
        </w:rPr>
        <w:t xml:space="preserve"> </w:t>
      </w:r>
      <w:r w:rsidR="00CB2BCC">
        <w:rPr>
          <w:rFonts w:ascii="Times New Roman" w:hAnsi="Times New Roman" w:cs="Times New Roman"/>
          <w:b/>
          <w:bCs/>
          <w:color w:val="1F1F1F"/>
          <w:sz w:val="24"/>
          <w:szCs w:val="24"/>
        </w:rPr>
        <w:t>9A, 9B and 9C</w:t>
      </w:r>
      <w:r w:rsidR="00CB2BCC" w:rsidRPr="00003E1A">
        <w:rPr>
          <w:rFonts w:ascii="Times New Roman" w:hAnsi="Times New Roman" w:cs="Times New Roman"/>
          <w:b/>
          <w:bCs/>
          <w:color w:val="1F1F1F"/>
          <w:sz w:val="24"/>
          <w:szCs w:val="24"/>
        </w:rPr>
        <w:t>)</w:t>
      </w:r>
      <w:r w:rsidR="00D15386">
        <w:rPr>
          <w:rFonts w:ascii="Times New Roman" w:hAnsi="Times New Roman" w:cs="Times New Roman"/>
          <w:color w:val="1F1F1F"/>
          <w:sz w:val="24"/>
          <w:szCs w:val="24"/>
        </w:rPr>
        <w:t xml:space="preserve">. </w:t>
      </w:r>
      <w:r w:rsidR="002D4E77">
        <w:rPr>
          <w:rFonts w:ascii="Times New Roman" w:hAnsi="Times New Roman" w:cs="Times New Roman"/>
          <w:color w:val="1F1F1F"/>
          <w:sz w:val="24"/>
          <w:szCs w:val="24"/>
        </w:rPr>
        <w:t>These</w:t>
      </w:r>
      <w:r w:rsidR="00D15386">
        <w:rPr>
          <w:rFonts w:ascii="Times New Roman" w:hAnsi="Times New Roman" w:cs="Times New Roman"/>
          <w:color w:val="1F1F1F"/>
          <w:sz w:val="24"/>
          <w:szCs w:val="24"/>
        </w:rPr>
        <w:t xml:space="preserve"> findings indicate that </w:t>
      </w:r>
      <w:r w:rsidR="002D4E77">
        <w:rPr>
          <w:rFonts w:ascii="Times New Roman" w:hAnsi="Times New Roman" w:cs="Times New Roman"/>
          <w:color w:val="1F1F1F"/>
          <w:sz w:val="24"/>
          <w:szCs w:val="24"/>
        </w:rPr>
        <w:t>soybean</w:t>
      </w:r>
      <w:r w:rsidR="00895CF4">
        <w:rPr>
          <w:rFonts w:ascii="Times New Roman" w:hAnsi="Times New Roman" w:cs="Times New Roman"/>
          <w:color w:val="1F1F1F"/>
          <w:sz w:val="24"/>
          <w:szCs w:val="24"/>
        </w:rPr>
        <w:t xml:space="preserve"> </w:t>
      </w:r>
      <w:r w:rsidR="002D4E77">
        <w:rPr>
          <w:rFonts w:ascii="Times New Roman" w:hAnsi="Times New Roman" w:cs="Times New Roman"/>
          <w:color w:val="1F1F1F"/>
          <w:sz w:val="24"/>
          <w:szCs w:val="24"/>
        </w:rPr>
        <w:t>writers</w:t>
      </w:r>
      <w:r w:rsidR="00895CF4">
        <w:rPr>
          <w:rFonts w:ascii="Times New Roman" w:hAnsi="Times New Roman" w:cs="Times New Roman"/>
          <w:color w:val="1F1F1F"/>
          <w:sz w:val="24"/>
          <w:szCs w:val="24"/>
        </w:rPr>
        <w:t xml:space="preserve"> may prefer </w:t>
      </w:r>
      <w:r w:rsidR="002D4E77">
        <w:rPr>
          <w:rFonts w:ascii="Times New Roman" w:hAnsi="Times New Roman" w:cs="Times New Roman"/>
          <w:color w:val="1F1F1F"/>
          <w:sz w:val="24"/>
          <w:szCs w:val="24"/>
        </w:rPr>
        <w:t>to</w:t>
      </w:r>
      <w:r w:rsidR="00895CF4">
        <w:rPr>
          <w:rFonts w:ascii="Times New Roman" w:hAnsi="Times New Roman" w:cs="Times New Roman"/>
          <w:color w:val="1F1F1F"/>
          <w:sz w:val="24"/>
          <w:szCs w:val="24"/>
        </w:rPr>
        <w:t xml:space="preserve"> be regulated by </w:t>
      </w:r>
      <w:r w:rsidR="002D4E77">
        <w:rPr>
          <w:rFonts w:ascii="Times New Roman" w:hAnsi="Times New Roman" w:cs="Times New Roman"/>
          <w:color w:val="1F1F1F"/>
          <w:sz w:val="24"/>
          <w:szCs w:val="24"/>
        </w:rPr>
        <w:t>miRNA.</w:t>
      </w:r>
      <w:commentRangeEnd w:id="106"/>
      <w:r w:rsidR="00782674">
        <w:rPr>
          <w:rStyle w:val="CommentReference"/>
        </w:rPr>
        <w:commentReference w:id="106"/>
      </w:r>
    </w:p>
    <w:p w14:paraId="5D76E96A" w14:textId="702909F0" w:rsidR="00E3145D" w:rsidRDefault="007675AC" w:rsidP="006A73B5">
      <w:pPr>
        <w:spacing w:line="360" w:lineRule="auto"/>
        <w:jc w:val="both"/>
        <w:rPr>
          <w:rFonts w:ascii="Times New Roman" w:hAnsi="Times New Roman" w:cs="Times New Roman"/>
          <w:sz w:val="24"/>
          <w:szCs w:val="24"/>
        </w:rPr>
      </w:pPr>
      <w:commentRangeStart w:id="107"/>
      <w:r>
        <w:rPr>
          <w:rFonts w:ascii="Times New Roman" w:hAnsi="Times New Roman" w:cs="Times New Roman"/>
          <w:sz w:val="24"/>
          <w:szCs w:val="24"/>
        </w:rPr>
        <w:t>Researchers</w:t>
      </w:r>
      <w:r w:rsidR="008C0819">
        <w:rPr>
          <w:rFonts w:ascii="Times New Roman" w:hAnsi="Times New Roman" w:cs="Times New Roman"/>
          <w:sz w:val="24"/>
          <w:szCs w:val="24"/>
        </w:rPr>
        <w:t xml:space="preserve"> ha</w:t>
      </w:r>
      <w:r>
        <w:rPr>
          <w:rFonts w:ascii="Times New Roman" w:hAnsi="Times New Roman" w:cs="Times New Roman"/>
          <w:sz w:val="24"/>
          <w:szCs w:val="24"/>
        </w:rPr>
        <w:t>ve</w:t>
      </w:r>
      <w:r w:rsidR="008C0819">
        <w:rPr>
          <w:rFonts w:ascii="Times New Roman" w:hAnsi="Times New Roman" w:cs="Times New Roman"/>
          <w:sz w:val="24"/>
          <w:szCs w:val="24"/>
        </w:rPr>
        <w:t xml:space="preserve"> demonstrated that </w:t>
      </w:r>
      <w:r w:rsidR="009C1B1B">
        <w:rPr>
          <w:rFonts w:ascii="Times New Roman" w:hAnsi="Times New Roman" w:cs="Times New Roman"/>
          <w:sz w:val="24"/>
          <w:szCs w:val="24"/>
        </w:rPr>
        <w:t>altering the m6A system may cause irregular growth and development. Many previous studies have mentioned the association of m6A modification with reproductive cell development and fruit ripening.</w:t>
      </w:r>
      <w:commentRangeEnd w:id="107"/>
      <w:r w:rsidR="00782674">
        <w:rPr>
          <w:rStyle w:val="CommentReference"/>
        </w:rPr>
        <w:commentReference w:id="107"/>
      </w:r>
      <w:r w:rsidR="009C1B1B">
        <w:rPr>
          <w:rFonts w:ascii="Times New Roman" w:hAnsi="Times New Roman" w:cs="Times New Roman"/>
          <w:sz w:val="24"/>
          <w:szCs w:val="24"/>
        </w:rPr>
        <w:t xml:space="preserve"> In this study, soybean m6A expression was</w:t>
      </w:r>
      <w:r w:rsidR="003305BD">
        <w:rPr>
          <w:rFonts w:ascii="Times New Roman" w:hAnsi="Times New Roman" w:cs="Times New Roman"/>
          <w:sz w:val="24"/>
          <w:szCs w:val="24"/>
        </w:rPr>
        <w:t xml:space="preserve"> observed in roots and nodules.</w:t>
      </w:r>
      <w:r w:rsidR="00AF4DF5">
        <w:rPr>
          <w:rFonts w:ascii="Times New Roman" w:hAnsi="Times New Roman" w:cs="Times New Roman"/>
          <w:sz w:val="24"/>
          <w:szCs w:val="24"/>
        </w:rPr>
        <w:t xml:space="preserve"> Readers and erasers h</w:t>
      </w:r>
      <w:r w:rsidR="00180EC5">
        <w:rPr>
          <w:rFonts w:ascii="Times New Roman" w:hAnsi="Times New Roman" w:cs="Times New Roman"/>
          <w:sz w:val="24"/>
          <w:szCs w:val="24"/>
        </w:rPr>
        <w:t xml:space="preserve">ave </w:t>
      </w:r>
      <w:r w:rsidR="00F64F61">
        <w:rPr>
          <w:rFonts w:ascii="Times New Roman" w:hAnsi="Times New Roman" w:cs="Times New Roman"/>
          <w:sz w:val="24"/>
          <w:szCs w:val="24"/>
        </w:rPr>
        <w:t xml:space="preserve">a higher expression than writers regarding </w:t>
      </w:r>
      <w:r w:rsidR="00180EC5">
        <w:rPr>
          <w:rFonts w:ascii="Times New Roman" w:hAnsi="Times New Roman" w:cs="Times New Roman"/>
          <w:sz w:val="24"/>
          <w:szCs w:val="24"/>
        </w:rPr>
        <w:t>roots and nodules</w:t>
      </w:r>
      <w:r w:rsidR="00CE72D4">
        <w:rPr>
          <w:rFonts w:ascii="Times New Roman" w:hAnsi="Times New Roman" w:cs="Times New Roman"/>
          <w:sz w:val="24"/>
          <w:szCs w:val="24"/>
        </w:rPr>
        <w:t xml:space="preserve"> </w:t>
      </w:r>
      <w:r w:rsidR="00CE72D4" w:rsidRPr="00003E1A">
        <w:rPr>
          <w:rFonts w:ascii="Times New Roman" w:hAnsi="Times New Roman" w:cs="Times New Roman"/>
          <w:b/>
          <w:bCs/>
          <w:color w:val="1F1F1F"/>
          <w:sz w:val="24"/>
          <w:szCs w:val="24"/>
        </w:rPr>
        <w:t xml:space="preserve">(Figure </w:t>
      </w:r>
      <w:r w:rsidR="00CE72D4">
        <w:rPr>
          <w:rFonts w:ascii="Times New Roman" w:hAnsi="Times New Roman" w:cs="Times New Roman"/>
          <w:b/>
          <w:bCs/>
          <w:color w:val="1F1F1F"/>
          <w:sz w:val="24"/>
          <w:szCs w:val="24"/>
        </w:rPr>
        <w:t>10</w:t>
      </w:r>
      <w:r w:rsidR="00CE72D4" w:rsidRPr="00003E1A">
        <w:rPr>
          <w:rFonts w:ascii="Times New Roman" w:hAnsi="Times New Roman" w:cs="Times New Roman"/>
          <w:b/>
          <w:bCs/>
          <w:color w:val="1F1F1F"/>
          <w:sz w:val="24"/>
          <w:szCs w:val="24"/>
        </w:rPr>
        <w:t>)</w:t>
      </w:r>
      <w:r w:rsidR="00180EC5">
        <w:rPr>
          <w:rFonts w:ascii="Times New Roman" w:hAnsi="Times New Roman" w:cs="Times New Roman"/>
          <w:sz w:val="24"/>
          <w:szCs w:val="24"/>
        </w:rPr>
        <w:t xml:space="preserve">. </w:t>
      </w:r>
      <w:r w:rsidR="00F64F61">
        <w:rPr>
          <w:rFonts w:ascii="Times New Roman" w:hAnsi="Times New Roman" w:cs="Times New Roman"/>
          <w:sz w:val="24"/>
          <w:szCs w:val="24"/>
        </w:rPr>
        <w:t>These</w:t>
      </w:r>
      <w:r w:rsidR="00180EC5">
        <w:rPr>
          <w:rFonts w:ascii="Times New Roman" w:hAnsi="Times New Roman" w:cs="Times New Roman"/>
          <w:sz w:val="24"/>
          <w:szCs w:val="24"/>
        </w:rPr>
        <w:t xml:space="preserve"> findings </w:t>
      </w:r>
      <w:r w:rsidR="009B40AC">
        <w:rPr>
          <w:rFonts w:ascii="Times New Roman" w:hAnsi="Times New Roman" w:cs="Times New Roman"/>
          <w:sz w:val="24"/>
          <w:szCs w:val="24"/>
        </w:rPr>
        <w:t xml:space="preserve">pinpoint the dynamic action </w:t>
      </w:r>
      <w:r w:rsidR="00F5091A">
        <w:rPr>
          <w:rFonts w:ascii="Times New Roman" w:hAnsi="Times New Roman" w:cs="Times New Roman"/>
          <w:sz w:val="24"/>
          <w:szCs w:val="24"/>
        </w:rPr>
        <w:t>of m6A regulatory genes</w:t>
      </w:r>
      <w:r w:rsidR="00036D95">
        <w:rPr>
          <w:rFonts w:ascii="Times New Roman" w:hAnsi="Times New Roman" w:cs="Times New Roman"/>
          <w:sz w:val="24"/>
          <w:szCs w:val="24"/>
        </w:rPr>
        <w:t xml:space="preserve"> of soybeans.</w:t>
      </w:r>
      <w:r w:rsidR="00D75081">
        <w:rPr>
          <w:rFonts w:ascii="Times New Roman" w:hAnsi="Times New Roman" w:cs="Times New Roman"/>
          <w:sz w:val="24"/>
          <w:szCs w:val="24"/>
        </w:rPr>
        <w:t xml:space="preserve"> Two reader genes </w:t>
      </w:r>
      <w:r w:rsidR="00722895">
        <w:rPr>
          <w:rFonts w:ascii="Times New Roman" w:hAnsi="Times New Roman" w:cs="Times New Roman"/>
          <w:sz w:val="24"/>
          <w:szCs w:val="24"/>
        </w:rPr>
        <w:t>named GmECT9 and GmECT1</w:t>
      </w:r>
      <w:r w:rsidR="00206D3D">
        <w:rPr>
          <w:rFonts w:ascii="Times New Roman" w:hAnsi="Times New Roman" w:cs="Times New Roman"/>
          <w:sz w:val="24"/>
          <w:szCs w:val="24"/>
        </w:rPr>
        <w:t>3 are highly expressed in the respective samples</w:t>
      </w:r>
      <w:r w:rsidR="009259D6">
        <w:rPr>
          <w:rFonts w:ascii="Times New Roman" w:hAnsi="Times New Roman" w:cs="Times New Roman"/>
          <w:sz w:val="24"/>
          <w:szCs w:val="24"/>
        </w:rPr>
        <w:t>.</w:t>
      </w:r>
      <w:r w:rsidR="00924C61">
        <w:rPr>
          <w:rFonts w:ascii="Times New Roman" w:hAnsi="Times New Roman" w:cs="Times New Roman"/>
          <w:sz w:val="24"/>
          <w:szCs w:val="24"/>
        </w:rPr>
        <w:t xml:space="preserve"> </w:t>
      </w:r>
      <w:r w:rsidR="006F2418" w:rsidRPr="006F2418">
        <w:rPr>
          <w:rFonts w:ascii="Times New Roman" w:hAnsi="Times New Roman" w:cs="Times New Roman"/>
          <w:sz w:val="24"/>
          <w:szCs w:val="24"/>
        </w:rPr>
        <w:t>According to prior studies, CPSF30L in Arabidopsis might regulate APA by binding to m6A-modified RNAs that are involved in nitrate signaling, particularly WRKY1 and NRT1.1</w:t>
      </w:r>
      <w:r w:rsidR="00196931">
        <w:rPr>
          <w:rFonts w:ascii="Times New Roman" w:hAnsi="Times New Roman" w:cs="Times New Roman"/>
          <w:sz w:val="24"/>
          <w:szCs w:val="24"/>
        </w:rPr>
        <w:fldChar w:fldCharType="begin" w:fldLock="1"/>
      </w:r>
      <w:r w:rsidR="00FD3003">
        <w:rPr>
          <w:rFonts w:ascii="Times New Roman" w:hAnsi="Times New Roman" w:cs="Times New Roman"/>
          <w:sz w:val="24"/>
          <w:szCs w:val="24"/>
        </w:rPr>
        <w:instrText>ADDIN CSL_CITATION {"citationItems":[{"id":"ITEM-1","itemData":{"DOI":"10.1016/j.molp.2021.01.013","ISSN":"17529867","PMID":"33515769","abstract":"N6-methyladenosine (m6A), a ubiquitous internal modification of eukaryotic mRNAs, plays a vital role in almost every aspect of mRNA metabolism. However, there is little evidence documenting the role of m6A in regulating alternative polyadenylation (APA) in plants. APA is controlled by a large protein-RNA complex with many components, including CLEAVAGE AND POLYADENYLATION SPECIFICITY FACTOR30 (CPSF30). In Arabidopsis, CPSF30 has two isoforms and the longer isoform (CPSF30-L) contains a YT512-B Homology (YTH) domain, which is unique to plants. In this study, we showed that CPSF30-L YTH domain binds to m6A in vitro. In the cpsf30-2 mutant, the transcripts of many genes including several important nitrate signaling-related genes had shifts in polyadenylation sites that were correlated with m6A peaks, indicating that these gene transcripts carrying m6A tend to be regulated by APA. Wild-type CPSF30-L could rescue the defects in APA and nitrate metabolism in cpsf30-2, but m6A-binding-defective mutants of CPSF30-L could not. Taken together, our results demonstrated that m6A modification regulates APA in Arabidopsis and revealed that the m6A reader CPSF30-L affects nitrate signaling by controlling APA, shedding new light on the roles of the m6A modification during RNA 3′-end processing in nitrate metabolism.","author":[{"dropping-particle":"","family":"Hou","given":"Yifeng","non-dropping-particle":"","parse-names":false,"suffix":""},{"dropping-particle":"","family":"Sun","given":"Jing","non-dropping-particle":"","parse-names":false,"suffix":""},{"dropping-particle":"","family":"Wu","given":"Baixing","non-dropping-particle":"","parse-names":false,"suffix":""},{"dropping-particle":"","family":"Gao","given":"Yangyang","non-dropping-particle":"","parse-names":false,"suffix":""},{"dropping-particle":"","family":"Nie","given":"Hongbo","non-dropping-particle":"","parse-names":false,"suffix":""},{"dropping-particle":"","family":"Nie","given":"Zhentian","non-dropping-particle":"","parse-names":false,"suffix":""},{"dropping-particle":"","family":"Quan","given":"Shuxuan","non-dropping-particle":"","parse-names":false,"suffix":""},{"dropping-particle":"","family":"Wang","given":"Yong","non-dropping-particle":"","parse-names":false,"suffix":""},{"dropping-particle":"","family":"Cao","given":"Xiaofeng","non-dropping-particle":"","parse-names":false,"suffix":""},{"dropping-particle":"","family":"Li","given":"Sisi","non-dropping-particle":"","parse-names":false,"suffix":""}],"container-title":"Molecular Plant","id":"ITEM-1","issue":"4","issued":{"date-parts":[["2021"]]},"page":"688-699","publisher":"Elsevier Ltd","title":"CPSF30-L-mediated recognition of mRNA m6A modification controls alternative polyadenylation of nitrate signaling-related gene transcripts in Arabidopsis","type":"article-journal","volume":"14"},"uris":["http://www.mendeley.com/documents/?uuid=d09cbc47-d12f-4037-99d6-931d2afd44f3"]}],"mendeley":{"formattedCitation":"[74]","plainTextFormattedCitation":"[74]","previouslyFormattedCitation":"[73]"},"properties":{"noteIndex":0},"schema":"https://github.com/citation-style-language/schema/raw/master/csl-citation.json"}</w:instrText>
      </w:r>
      <w:r w:rsidR="00196931">
        <w:rPr>
          <w:rFonts w:ascii="Times New Roman" w:hAnsi="Times New Roman" w:cs="Times New Roman"/>
          <w:sz w:val="24"/>
          <w:szCs w:val="24"/>
        </w:rPr>
        <w:fldChar w:fldCharType="separate"/>
      </w:r>
      <w:r w:rsidR="00FD3003" w:rsidRPr="00FD3003">
        <w:rPr>
          <w:rFonts w:ascii="Times New Roman" w:hAnsi="Times New Roman" w:cs="Times New Roman"/>
          <w:noProof/>
          <w:sz w:val="24"/>
          <w:szCs w:val="24"/>
        </w:rPr>
        <w:t>[74]</w:t>
      </w:r>
      <w:r w:rsidR="00196931">
        <w:rPr>
          <w:rFonts w:ascii="Times New Roman" w:hAnsi="Times New Roman" w:cs="Times New Roman"/>
          <w:sz w:val="24"/>
          <w:szCs w:val="24"/>
        </w:rPr>
        <w:fldChar w:fldCharType="end"/>
      </w:r>
      <w:r w:rsidR="006F2418" w:rsidRPr="006F2418">
        <w:rPr>
          <w:rFonts w:ascii="Times New Roman" w:hAnsi="Times New Roman" w:cs="Times New Roman"/>
          <w:sz w:val="24"/>
          <w:szCs w:val="24"/>
        </w:rPr>
        <w:t>.</w:t>
      </w:r>
      <w:r w:rsidR="00383154">
        <w:rPr>
          <w:rFonts w:ascii="Times New Roman" w:hAnsi="Times New Roman" w:cs="Times New Roman"/>
          <w:sz w:val="24"/>
          <w:szCs w:val="24"/>
        </w:rPr>
        <w:t xml:space="preserve"> </w:t>
      </w:r>
      <w:commentRangeStart w:id="108"/>
      <w:r w:rsidR="00383154">
        <w:rPr>
          <w:rFonts w:ascii="Times New Roman" w:hAnsi="Times New Roman" w:cs="Times New Roman"/>
          <w:sz w:val="24"/>
          <w:szCs w:val="24"/>
        </w:rPr>
        <w:t xml:space="preserve">As root and </w:t>
      </w:r>
      <w:r w:rsidR="005350BA">
        <w:rPr>
          <w:rFonts w:ascii="Times New Roman" w:hAnsi="Times New Roman" w:cs="Times New Roman"/>
          <w:sz w:val="24"/>
          <w:szCs w:val="24"/>
        </w:rPr>
        <w:t>nodule have</w:t>
      </w:r>
      <w:r w:rsidR="00383154">
        <w:rPr>
          <w:rFonts w:ascii="Times New Roman" w:hAnsi="Times New Roman" w:cs="Times New Roman"/>
          <w:sz w:val="24"/>
          <w:szCs w:val="24"/>
        </w:rPr>
        <w:t xml:space="preserve"> a role in nitrogen </w:t>
      </w:r>
      <w:r w:rsidR="002A5D19">
        <w:rPr>
          <w:rFonts w:ascii="Times New Roman" w:hAnsi="Times New Roman" w:cs="Times New Roman"/>
          <w:sz w:val="24"/>
          <w:szCs w:val="24"/>
        </w:rPr>
        <w:t>absorption,</w:t>
      </w:r>
      <w:commentRangeEnd w:id="108"/>
      <w:r w:rsidR="00782674">
        <w:rPr>
          <w:rStyle w:val="CommentReference"/>
        </w:rPr>
        <w:commentReference w:id="108"/>
      </w:r>
      <w:r w:rsidR="0074632B">
        <w:rPr>
          <w:rFonts w:ascii="Times New Roman" w:hAnsi="Times New Roman" w:cs="Times New Roman"/>
          <w:sz w:val="24"/>
          <w:szCs w:val="24"/>
        </w:rPr>
        <w:t xml:space="preserve"> we hypothesized that GmECT9 and GmECT13 </w:t>
      </w:r>
      <w:r w:rsidR="005350BA">
        <w:rPr>
          <w:rFonts w:ascii="Times New Roman" w:hAnsi="Times New Roman" w:cs="Times New Roman"/>
          <w:sz w:val="24"/>
          <w:szCs w:val="24"/>
        </w:rPr>
        <w:t>have</w:t>
      </w:r>
      <w:r w:rsidR="0074632B">
        <w:rPr>
          <w:rFonts w:ascii="Times New Roman" w:hAnsi="Times New Roman" w:cs="Times New Roman"/>
          <w:sz w:val="24"/>
          <w:szCs w:val="24"/>
        </w:rPr>
        <w:t xml:space="preserve"> similar </w:t>
      </w:r>
      <w:r w:rsidR="005350BA">
        <w:rPr>
          <w:rFonts w:ascii="Times New Roman" w:hAnsi="Times New Roman" w:cs="Times New Roman"/>
          <w:sz w:val="24"/>
          <w:szCs w:val="24"/>
        </w:rPr>
        <w:t>mechanisms</w:t>
      </w:r>
      <w:r w:rsidR="00C12868">
        <w:rPr>
          <w:rFonts w:ascii="Times New Roman" w:hAnsi="Times New Roman" w:cs="Times New Roman"/>
          <w:sz w:val="24"/>
          <w:szCs w:val="24"/>
        </w:rPr>
        <w:t xml:space="preserve">. However </w:t>
      </w:r>
      <w:r w:rsidR="00441F10">
        <w:rPr>
          <w:rFonts w:ascii="Times New Roman" w:hAnsi="Times New Roman" w:cs="Times New Roman"/>
          <w:sz w:val="24"/>
          <w:szCs w:val="24"/>
        </w:rPr>
        <w:t>further investigation is needed in this regard.</w:t>
      </w:r>
    </w:p>
    <w:p w14:paraId="20F143A0" w14:textId="193B7A74" w:rsidR="00500BD2" w:rsidRDefault="00CA0DA3" w:rsidP="006A73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CREs elements such as </w:t>
      </w:r>
      <w:r w:rsidR="00A34538" w:rsidRPr="00A34538">
        <w:rPr>
          <w:rFonts w:ascii="Times New Roman" w:hAnsi="Times New Roman" w:cs="Times New Roman"/>
          <w:sz w:val="24"/>
          <w:szCs w:val="24"/>
        </w:rPr>
        <w:t>MBS (related to drought response), TC-rich repeat (related to defense and stress) and LTR (related to cold response) were highly enriched</w:t>
      </w:r>
      <w:r w:rsidR="00201D82">
        <w:rPr>
          <w:rFonts w:ascii="Times New Roman" w:hAnsi="Times New Roman" w:cs="Times New Roman"/>
          <w:sz w:val="24"/>
          <w:szCs w:val="24"/>
        </w:rPr>
        <w:t xml:space="preserve"> in soybean m</w:t>
      </w:r>
      <w:r>
        <w:rPr>
          <w:rFonts w:ascii="Times New Roman" w:hAnsi="Times New Roman" w:cs="Times New Roman"/>
          <w:sz w:val="24"/>
          <w:szCs w:val="24"/>
        </w:rPr>
        <w:t>6A genes according to Promoter analysis</w:t>
      </w:r>
      <w:r w:rsidR="00D93672">
        <w:rPr>
          <w:rFonts w:ascii="Times New Roman" w:hAnsi="Times New Roman" w:cs="Times New Roman"/>
          <w:sz w:val="24"/>
          <w:szCs w:val="24"/>
        </w:rPr>
        <w:t xml:space="preserve"> </w:t>
      </w:r>
      <w:r w:rsidR="00D93672" w:rsidRPr="00D93672">
        <w:rPr>
          <w:rFonts w:ascii="Times New Roman" w:hAnsi="Times New Roman" w:cs="Times New Roman"/>
          <w:b/>
          <w:bCs/>
          <w:sz w:val="24"/>
          <w:szCs w:val="24"/>
        </w:rPr>
        <w:t>(Figure 4)</w:t>
      </w:r>
      <w:r w:rsidR="00A34538" w:rsidRPr="00A34538">
        <w:rPr>
          <w:rFonts w:ascii="Times New Roman" w:hAnsi="Times New Roman" w:cs="Times New Roman"/>
          <w:sz w:val="24"/>
          <w:szCs w:val="24"/>
        </w:rPr>
        <w:t>.</w:t>
      </w:r>
      <w:r w:rsidR="00A34538">
        <w:rPr>
          <w:rFonts w:ascii="Times New Roman" w:hAnsi="Times New Roman" w:cs="Times New Roman"/>
          <w:sz w:val="24"/>
          <w:szCs w:val="24"/>
        </w:rPr>
        <w:t xml:space="preserve"> </w:t>
      </w:r>
      <w:r w:rsidR="004C5C56">
        <w:rPr>
          <w:rFonts w:ascii="Times New Roman" w:hAnsi="Times New Roman" w:cs="Times New Roman"/>
          <w:sz w:val="24"/>
          <w:szCs w:val="24"/>
        </w:rPr>
        <w:t xml:space="preserve">This result </w:t>
      </w:r>
      <w:r w:rsidR="002B1C96">
        <w:rPr>
          <w:rFonts w:ascii="Times New Roman" w:hAnsi="Times New Roman" w:cs="Times New Roman"/>
          <w:sz w:val="24"/>
          <w:szCs w:val="24"/>
        </w:rPr>
        <w:t>indicates</w:t>
      </w:r>
      <w:r w:rsidR="004C5C56">
        <w:rPr>
          <w:rFonts w:ascii="Times New Roman" w:hAnsi="Times New Roman" w:cs="Times New Roman"/>
          <w:sz w:val="24"/>
          <w:szCs w:val="24"/>
        </w:rPr>
        <w:t xml:space="preserve"> </w:t>
      </w:r>
      <w:r w:rsidR="002B1C96">
        <w:rPr>
          <w:rFonts w:ascii="Times New Roman" w:hAnsi="Times New Roman" w:cs="Times New Roman"/>
          <w:sz w:val="24"/>
          <w:szCs w:val="24"/>
        </w:rPr>
        <w:t xml:space="preserve">the </w:t>
      </w:r>
      <w:r w:rsidR="004C5C56">
        <w:rPr>
          <w:rFonts w:ascii="Times New Roman" w:hAnsi="Times New Roman" w:cs="Times New Roman"/>
          <w:sz w:val="24"/>
          <w:szCs w:val="24"/>
        </w:rPr>
        <w:t xml:space="preserve">involvement of </w:t>
      </w:r>
      <w:r w:rsidR="002B1C96">
        <w:rPr>
          <w:rFonts w:ascii="Times New Roman" w:hAnsi="Times New Roman" w:cs="Times New Roman"/>
          <w:sz w:val="24"/>
          <w:szCs w:val="24"/>
        </w:rPr>
        <w:t>soybeans'</w:t>
      </w:r>
      <w:r w:rsidR="004C5C56">
        <w:rPr>
          <w:rFonts w:ascii="Times New Roman" w:hAnsi="Times New Roman" w:cs="Times New Roman"/>
          <w:sz w:val="24"/>
          <w:szCs w:val="24"/>
        </w:rPr>
        <w:t xml:space="preserve"> m6A genes </w:t>
      </w:r>
      <w:r w:rsidR="002B1C96">
        <w:rPr>
          <w:rFonts w:ascii="Times New Roman" w:hAnsi="Times New Roman" w:cs="Times New Roman"/>
          <w:sz w:val="24"/>
          <w:szCs w:val="24"/>
        </w:rPr>
        <w:t>in environmental stimuli</w:t>
      </w:r>
      <w:r w:rsidR="00257224">
        <w:rPr>
          <w:rFonts w:ascii="Times New Roman" w:hAnsi="Times New Roman" w:cs="Times New Roman"/>
          <w:sz w:val="24"/>
          <w:szCs w:val="24"/>
        </w:rPr>
        <w:t xml:space="preserve">. </w:t>
      </w:r>
      <w:r w:rsidR="00257224" w:rsidRPr="00257224">
        <w:rPr>
          <w:rFonts w:ascii="Times New Roman" w:hAnsi="Times New Roman" w:cs="Times New Roman"/>
          <w:sz w:val="24"/>
          <w:szCs w:val="24"/>
        </w:rPr>
        <w:t>Salt stress has been shown to have a major impact on the m6A methylation levels on mRNA in Arabidopsis</w:t>
      </w:r>
      <w:r w:rsidR="00E87654">
        <w:rPr>
          <w:rFonts w:ascii="Times New Roman" w:hAnsi="Times New Roman" w:cs="Times New Roman"/>
          <w:sz w:val="24"/>
          <w:szCs w:val="24"/>
        </w:rPr>
        <w:fldChar w:fldCharType="begin" w:fldLock="1"/>
      </w:r>
      <w:r w:rsidR="002C19B9">
        <w:rPr>
          <w:rFonts w:ascii="Times New Roman" w:hAnsi="Times New Roman" w:cs="Times New Roman"/>
          <w:sz w:val="24"/>
          <w:szCs w:val="24"/>
        </w:rPr>
        <w:instrText>ADDIN CSL_CITATION {"citationItems":[{"id":"ITEM-1","itemData":{"DOI":"10.1111/tpj.15270","ISSN":"1365313X","PMID":"33843075","abstract":"As the most abundant internal modification of mRNA, N6-methyladenosine (m6A) methylation of RNA is emerging as a new layer of epitranscriptomic gene regulation in cellular processes, including embryo development, flowering-time control, microspore generation and fruit ripening, in plants. However, the cellular role of m6A in plant responses to environmental stimuli remains largely unexplored. In this study, we show that m6A methylation plays an important role in salt stress tolerance in Arabidopsis. All mutants of m6A writer components, including MTA, MTB, VIRILIZER (VIR) and HAKAI, displayed salt-sensitive phenotypes in an m6A-dependent manner. The vir mutant, in which the level of m6A was most highly reduced, exhibited salt-hypersensitive phenotypes. Analysis of the m6A methylome in the vir mutant revealed a transcriptome-wide loss of m6A modification in the 3ʹ untranslated region (3ʹ-UTR). We demonstrated further that VIR-mediated m6A methylation modulates reactive oxygen species homeostasis by negatively regulating the mRNA stability of several salt stress negative regulators, including ATAF1, GI and GSTU17, through affecting 3ʹ-UTR lengthening linked to alternative polyadenylation. Our results highlight the important role played by epitranscriptomic mRNA methylation in the salt stress response of Arabidopsis and indicate a strong link between m6A methylation and 3ʹ-UTR length and mRNA stability during stress adaptation.","author":[{"dropping-particle":"","family":"Hu","given":"Jianzhong","non-dropping-particle":"","parse-names":false,"suffix":""},{"dropping-particle":"","family":"Cai","given":"Jing","non-dropping-particle":"","parse-names":false,"suffix":""},{"dropping-particle":"","family":"Park","given":"Su Jung","non-dropping-particle":"","parse-names":false,"suffix":""},{"dropping-particle":"","family":"Lee","given":"Kwanuk","non-dropping-particle":"","parse-names":false,"suffix":""},{"dropping-particle":"","family":"Li","given":"Yuxia","non-dropping-particle":"","parse-names":false,"suffix":""},{"dropping-particle":"","family":"Chen","given":"Yao","non-dropping-particle":"","parse-names":false,"suffix":""},{"dropping-particle":"","family":"Yun","given":"Jae Young","non-dropping-particle":"","parse-names":false,"suffix":""},{"dropping-particle":"","family":"Xu","given":"Tao","non-dropping-particle":"","parse-names":false,"suffix":""},{"dropping-particle":"","family":"Kang","given":"Hunseung","non-dropping-particle":"","parse-names":false,"suffix":""}],"container-title":"Plant Journal","id":"ITEM-1","issue":"6","issued":{"date-parts":[["2021"]]},"page":"1759-1775","title":"N6-Methyladenosine mRNA methylation is important for salt stress tolerance in Arabidopsis","type":"article-journal","volume":"106"},"uris":["http://www.mendeley.com/documents/?uuid=cc0e366d-60b8-4bec-90ed-5bc3303fd534"]}],"mendeley":{"formattedCitation":"[32]","plainTextFormattedCitation":"[32]","previouslyFormattedCitation":"[32]"},"properties":{"noteIndex":0},"schema":"https://github.com/citation-style-language/schema/raw/master/csl-citation.json"}</w:instrText>
      </w:r>
      <w:r w:rsidR="00E87654">
        <w:rPr>
          <w:rFonts w:ascii="Times New Roman" w:hAnsi="Times New Roman" w:cs="Times New Roman"/>
          <w:sz w:val="24"/>
          <w:szCs w:val="24"/>
        </w:rPr>
        <w:fldChar w:fldCharType="separate"/>
      </w:r>
      <w:r w:rsidR="00E87654" w:rsidRPr="00E87654">
        <w:rPr>
          <w:rFonts w:ascii="Times New Roman" w:hAnsi="Times New Roman" w:cs="Times New Roman"/>
          <w:noProof/>
          <w:sz w:val="24"/>
          <w:szCs w:val="24"/>
        </w:rPr>
        <w:t>[32]</w:t>
      </w:r>
      <w:r w:rsidR="00E87654">
        <w:rPr>
          <w:rFonts w:ascii="Times New Roman" w:hAnsi="Times New Roman" w:cs="Times New Roman"/>
          <w:sz w:val="24"/>
          <w:szCs w:val="24"/>
        </w:rPr>
        <w:fldChar w:fldCharType="end"/>
      </w:r>
      <w:r w:rsidR="00257224" w:rsidRPr="00257224">
        <w:rPr>
          <w:rFonts w:ascii="Times New Roman" w:hAnsi="Times New Roman" w:cs="Times New Roman"/>
          <w:sz w:val="24"/>
          <w:szCs w:val="24"/>
        </w:rPr>
        <w:t xml:space="preserve">. The expression patterns of </w:t>
      </w:r>
      <w:proofErr w:type="spellStart"/>
      <w:r w:rsidR="00257224" w:rsidRPr="00257224">
        <w:rPr>
          <w:rFonts w:ascii="Times New Roman" w:hAnsi="Times New Roman" w:cs="Times New Roman"/>
          <w:sz w:val="24"/>
          <w:szCs w:val="24"/>
        </w:rPr>
        <w:t>GmMTAs</w:t>
      </w:r>
      <w:proofErr w:type="spellEnd"/>
      <w:r w:rsidR="00257224" w:rsidRPr="00257224">
        <w:rPr>
          <w:rFonts w:ascii="Times New Roman" w:hAnsi="Times New Roman" w:cs="Times New Roman"/>
          <w:sz w:val="24"/>
          <w:szCs w:val="24"/>
        </w:rPr>
        <w:t xml:space="preserve"> and </w:t>
      </w:r>
      <w:proofErr w:type="spellStart"/>
      <w:r w:rsidR="00257224" w:rsidRPr="00257224">
        <w:rPr>
          <w:rFonts w:ascii="Times New Roman" w:hAnsi="Times New Roman" w:cs="Times New Roman"/>
          <w:sz w:val="24"/>
          <w:szCs w:val="24"/>
        </w:rPr>
        <w:t>GmMTBs</w:t>
      </w:r>
      <w:proofErr w:type="spellEnd"/>
      <w:r w:rsidR="00257224" w:rsidRPr="00257224">
        <w:rPr>
          <w:rFonts w:ascii="Times New Roman" w:hAnsi="Times New Roman" w:cs="Times New Roman"/>
          <w:sz w:val="24"/>
          <w:szCs w:val="24"/>
        </w:rPr>
        <w:t xml:space="preserve"> under various abiotic </w:t>
      </w:r>
      <w:r w:rsidR="00257224" w:rsidRPr="00782674">
        <w:rPr>
          <w:rFonts w:ascii="Times New Roman" w:hAnsi="Times New Roman" w:cs="Times New Roman"/>
          <w:color w:val="FF0000"/>
          <w:sz w:val="24"/>
          <w:szCs w:val="24"/>
          <w:rPrChange w:id="109" w:author="Joy Prokash Debnath" w:date="2024-12-30T13:22:00Z" w16du:dateUtc="2024-12-30T07:22:00Z">
            <w:rPr>
              <w:rFonts w:ascii="Times New Roman" w:hAnsi="Times New Roman" w:cs="Times New Roman"/>
              <w:sz w:val="24"/>
              <w:szCs w:val="24"/>
            </w:rPr>
          </w:rPrChange>
        </w:rPr>
        <w:t xml:space="preserve">stressors </w:t>
      </w:r>
      <w:r w:rsidR="00257224" w:rsidRPr="00257224">
        <w:rPr>
          <w:rFonts w:ascii="Times New Roman" w:hAnsi="Times New Roman" w:cs="Times New Roman"/>
          <w:sz w:val="24"/>
          <w:szCs w:val="24"/>
        </w:rPr>
        <w:t xml:space="preserve">have been documented in earlier research, suggesting their possible role </w:t>
      </w:r>
      <w:r w:rsidR="00257224" w:rsidRPr="00257224">
        <w:rPr>
          <w:rFonts w:ascii="Times New Roman" w:hAnsi="Times New Roman" w:cs="Times New Roman"/>
          <w:sz w:val="24"/>
          <w:szCs w:val="24"/>
        </w:rPr>
        <w:lastRenderedPageBreak/>
        <w:t>in stress tolerance, particularly in the reaction to darkness or alkalinity</w:t>
      </w:r>
      <w:r w:rsidR="00EB64E9">
        <w:rPr>
          <w:rFonts w:ascii="Times New Roman" w:hAnsi="Times New Roman" w:cs="Times New Roman"/>
          <w:sz w:val="24"/>
          <w:szCs w:val="24"/>
        </w:rPr>
        <w:fldChar w:fldCharType="begin" w:fldLock="1"/>
      </w:r>
      <w:r w:rsidR="00D31028">
        <w:rPr>
          <w:rFonts w:ascii="Times New Roman" w:hAnsi="Times New Roman" w:cs="Times New Roman"/>
          <w:sz w:val="24"/>
          <w:szCs w:val="24"/>
        </w:rPr>
        <w:instrText>ADDIN CSL_CITATION {"citationItems":[{"id":"ITEM-1","itemData":{"DOI":"10.3389/fpls.2024.1446591","ISSN":"1664462X","abstract":"N6-methyladenosine (m6A), a well-characterized RNA modification, is involved in regulating multiple biological processes; however, genome-wide identification and functional characterization of the m6A modification in legume plants, including soybean (Glycine max (L.) Merr.), remains lacking. In this study, we utilized bioinformatics tools to perform comprehensive analyses of molecular writer candidates associated with the RNA m6A modification in soybean, characterizing their conserved domains, motifs, gene structures, promoters, and spatial expression patterns. Thirteen m6A writer complex genes in soybean were identified, which were assigned to four families: MT-A70, WTAP, VIR, and HAKAI. It also can be identified that multiple cis elements in the promoters of these genes, which were classified into five distinct groups, including elements responsive to light, phytohormone regulation, environmental stress, development, and others, suggesting that these genes may modulate various cellular and physiological processes in plants. Importantly, the enzymatic activities of two identified m6A writers, GmMTA1 and GmMTA2, were confirmed in vitro. Furthermore, we analyzed the expression patterns of the GmMTAs and GmMTBs under different abiotic stresses, revealing their potential involvement in stress tolerance, especially in the response to alkalinity or darkness. Overexpressing GmMTA2 and GmMTB1 in soybean altered the tolerance of the plants to alkalinity and long-term darkness, further confirming their effect on the stress response. Collectively, our findings identified the RNA m6A writer candidates in leguminous plants and highlighted the potential roles of GmMTAs and GmMTBs in the response to abiotic stress in soybean.","author":[{"dropping-particle":"","family":"Liu","given":"Peng","non-dropping-particle":"","parse-names":false,"suffix":""},{"dropping-particle":"","family":"Liu","given":"Huijie","non-dropping-particle":"","parse-names":false,"suffix":""},{"dropping-particle":"","family":"Zhao","given":"Jie","non-dropping-particle":"","parse-names":false,"suffix":""},{"dropping-particle":"","family":"Yang","given":"Tengfeng","non-dropping-particle":"","parse-names":false,"suffix":""},{"dropping-particle":"","family":"Guo","given":"Sichao","non-dropping-particle":"","parse-names":false,"suffix":""},{"dropping-particle":"","family":"Chang","given":"Luo","non-dropping-particle":"","parse-names":false,"suffix":""},{"dropping-particle":"","family":"Xiao","given":"Tianyun","non-dropping-particle":"","parse-names":false,"suffix":""},{"dropping-particle":"","family":"Xu","given":"Anjie","non-dropping-particle":"","parse-names":false,"suffix":""},{"dropping-particle":"","family":"Liu","given":"Xiaoye","non-dropping-particle":"","parse-names":false,"suffix":""},{"dropping-particle":"","family":"Zhu","given":"Changhua","non-dropping-particle":"","parse-names":false,"suffix":""},{"dropping-particle":"","family":"Gan","given":"Lijun","non-dropping-particle":"","parse-names":false,"suffix":""},{"dropping-particle":"","family":"Chen","given":"Mingjia","non-dropping-particle":"","parse-names":false,"suffix":""}],"container-title":"Frontiers in Plant Science","id":"ITEM-1","issue":"July","issued":{"date-parts":[["2024"]]},"page":"1-16","title":"Genome-wide identification and functional analysis of mRNA m6A writers in soybean under abiotic stress","type":"article-journal","volume":"15"},"uris":["http://www.mendeley.com/documents/?uuid=ac421577-dcc2-456f-85bd-a0be61259b5a"]}],"mendeley":{"formattedCitation":"[36]","plainTextFormattedCitation":"[36]","previouslyFormattedCitation":"[36]"},"properties":{"noteIndex":0},"schema":"https://github.com/citation-style-language/schema/raw/master/csl-citation.json"}</w:instrText>
      </w:r>
      <w:r w:rsidR="00EB64E9">
        <w:rPr>
          <w:rFonts w:ascii="Times New Roman" w:hAnsi="Times New Roman" w:cs="Times New Roman"/>
          <w:sz w:val="24"/>
          <w:szCs w:val="24"/>
        </w:rPr>
        <w:fldChar w:fldCharType="separate"/>
      </w:r>
      <w:r w:rsidR="00EB64E9" w:rsidRPr="00EB64E9">
        <w:rPr>
          <w:rFonts w:ascii="Times New Roman" w:hAnsi="Times New Roman" w:cs="Times New Roman"/>
          <w:noProof/>
          <w:sz w:val="24"/>
          <w:szCs w:val="24"/>
        </w:rPr>
        <w:t>[36]</w:t>
      </w:r>
      <w:r w:rsidR="00EB64E9">
        <w:rPr>
          <w:rFonts w:ascii="Times New Roman" w:hAnsi="Times New Roman" w:cs="Times New Roman"/>
          <w:sz w:val="24"/>
          <w:szCs w:val="24"/>
        </w:rPr>
        <w:fldChar w:fldCharType="end"/>
      </w:r>
      <w:r w:rsidR="00257224" w:rsidRPr="00257224">
        <w:rPr>
          <w:rFonts w:ascii="Times New Roman" w:hAnsi="Times New Roman" w:cs="Times New Roman"/>
          <w:sz w:val="24"/>
          <w:szCs w:val="24"/>
        </w:rPr>
        <w:t xml:space="preserve">. According to </w:t>
      </w:r>
      <w:r w:rsidR="00257224">
        <w:rPr>
          <w:rFonts w:ascii="Times New Roman" w:hAnsi="Times New Roman" w:cs="Times New Roman"/>
          <w:sz w:val="24"/>
          <w:szCs w:val="24"/>
        </w:rPr>
        <w:t xml:space="preserve">another </w:t>
      </w:r>
      <w:r w:rsidR="00257224" w:rsidRPr="00257224">
        <w:rPr>
          <w:rFonts w:ascii="Times New Roman" w:hAnsi="Times New Roman" w:cs="Times New Roman"/>
          <w:sz w:val="24"/>
          <w:szCs w:val="24"/>
        </w:rPr>
        <w:t>research, GmALKB10B genes were probably triggered by alkalinity, cold, and dryness</w:t>
      </w:r>
      <w:r w:rsidR="00D31028">
        <w:rPr>
          <w:rFonts w:ascii="Times New Roman" w:hAnsi="Times New Roman" w:cs="Times New Roman"/>
          <w:sz w:val="24"/>
          <w:szCs w:val="24"/>
        </w:rPr>
        <w:fldChar w:fldCharType="begin" w:fldLock="1"/>
      </w:r>
      <w:r w:rsidR="00943DC0">
        <w:rPr>
          <w:rFonts w:ascii="Times New Roman" w:hAnsi="Times New Roman" w:cs="Times New Roman"/>
          <w:sz w:val="24"/>
          <w:szCs w:val="24"/>
        </w:rPr>
        <w:instrText>ADDIN CSL_CITATION {"citationItems":[{"id":"ITEM-1","itemData":{"DOI":"10.3390/plants13172491","ISSN":"22237747","abstract":"Soybean (Glycine max (L.) Merr) is one of the most important crops worldwide, but its yield is vulnerable to abiotic stresses. In Arabidopsis, the AlkB homologue (ALKBH) family genes plays a crucial role in plant development and stress response. However, the identification and functions of its homologous genes in soybean remain obscured. Here, we identified a total of 22 ALKBH genes in soybean and classified them into seven subfamilies according to phylogenetic analysis. Gene duplication events among the family members and gene structure, conserved domains, and motifs of all candidate genes were analyzed. By comparing the changes in the m6A levels on mRNA from hair roots between soybean seedlings harboring the empty vector and those harboring the GmALKBH10B protein, we demonstrated that all four GmALKBH10B proteins are bona fide m6A RNA demethylases in vivo. Subcellular localization and expression patterns of the GmALKBH10B revealed that they might be functionally redundant. Furthermore, an analysis of cis-elements coupled with gene expression data demonstrated that GmALKBH10B subfamily genes, including GmALKBH10B1, GmALKBH10B2, GmALKBH10B3, and GmALKBH10B4, are likely involved in the cis-elements’ response to various environmental stimuli. In summary, our study is the first to report the genome-wide identification of GmALKBH family genes in soybean and to determine the function of GmALKBH10B proteins as m6A RNA demethylases, providing insights into GmALKBH10B genes in response to abiotic stresses.","author":[{"dropping-particle":"","family":"Zhao","given":"Jie","non-dropping-particle":"","parse-names":false,"suffix":""},{"dropping-particle":"","family":"Yang","given":"Tengfeng","non-dropping-particle":"","parse-names":false,"suffix":""},{"dropping-particle":"","family":"Liu","given":"Peng","non-dropping-particle":"","parse-names":false,"suffix":""},{"dropping-particle":"","family":"Liu","given":"Huijie","non-dropping-particle":"","parse-names":false,"suffix":""},{"dropping-particle":"","family":"Zhang","given":"Hui","non-dropping-particle":"","parse-names":false,"suffix":""},{"dropping-particle":"","family":"Guo","given":"Sichao","non-dropping-particle":"","parse-names":false,"suffix":""},{"dropping-particle":"","family":"Liu","given":"Xiaoye","non-dropping-particle":"","parse-names":false,"suffix":""},{"dropping-particle":"","family":"Chen","given":"Xiaoguang","non-dropping-particle":"","parse-names":false,"suffix":""},{"dropping-particle":"","family":"Chen","given":"Mingjia","non-dropping-particle":"","parse-names":false,"suffix":""}],"container-title":"Plants","id":"ITEM-1","issue":"17","issued":{"date-parts":[["2024"]]},"page":"2491","title":"Genome-Wide Identification of the Soybean AlkB Homologue Gene Family and Functional Characterization of GmALKBH10Bs as RNA m6A Demethylases and Expression Patterns under Abiotic Stress","type":"article-journal","volume":"13"},"uris":["http://www.mendeley.com/documents/?uuid=f6e0f7c5-a5e0-4ab6-b190-0d213d7b9464"]}],"mendeley":{"formattedCitation":"[37]","plainTextFormattedCitation":"[37]","previouslyFormattedCitation":"[37]"},"properties":{"noteIndex":0},"schema":"https://github.com/citation-style-language/schema/raw/master/csl-citation.json"}</w:instrText>
      </w:r>
      <w:r w:rsidR="00D31028">
        <w:rPr>
          <w:rFonts w:ascii="Times New Roman" w:hAnsi="Times New Roman" w:cs="Times New Roman"/>
          <w:sz w:val="24"/>
          <w:szCs w:val="24"/>
        </w:rPr>
        <w:fldChar w:fldCharType="separate"/>
      </w:r>
      <w:r w:rsidR="00771C6D" w:rsidRPr="00771C6D">
        <w:rPr>
          <w:rFonts w:ascii="Times New Roman" w:hAnsi="Times New Roman" w:cs="Times New Roman"/>
          <w:noProof/>
          <w:sz w:val="24"/>
          <w:szCs w:val="24"/>
        </w:rPr>
        <w:t>[37]</w:t>
      </w:r>
      <w:r w:rsidR="00D31028">
        <w:rPr>
          <w:rFonts w:ascii="Times New Roman" w:hAnsi="Times New Roman" w:cs="Times New Roman"/>
          <w:sz w:val="24"/>
          <w:szCs w:val="24"/>
        </w:rPr>
        <w:fldChar w:fldCharType="end"/>
      </w:r>
      <w:r w:rsidR="00257224" w:rsidRPr="00257224">
        <w:rPr>
          <w:rFonts w:ascii="Times New Roman" w:hAnsi="Times New Roman" w:cs="Times New Roman"/>
          <w:sz w:val="24"/>
          <w:szCs w:val="24"/>
        </w:rPr>
        <w:t>.</w:t>
      </w:r>
      <w:r w:rsidR="00D1010D">
        <w:rPr>
          <w:rFonts w:ascii="Times New Roman" w:hAnsi="Times New Roman" w:cs="Times New Roman"/>
          <w:sz w:val="24"/>
          <w:szCs w:val="24"/>
        </w:rPr>
        <w:t xml:space="preserve"> In this </w:t>
      </w:r>
      <w:r w:rsidR="0038034F">
        <w:rPr>
          <w:rFonts w:ascii="Times New Roman" w:hAnsi="Times New Roman" w:cs="Times New Roman"/>
          <w:sz w:val="24"/>
          <w:szCs w:val="24"/>
        </w:rPr>
        <w:t>study</w:t>
      </w:r>
      <w:r w:rsidR="00D1010D">
        <w:rPr>
          <w:rFonts w:ascii="Times New Roman" w:hAnsi="Times New Roman" w:cs="Times New Roman"/>
          <w:sz w:val="24"/>
          <w:szCs w:val="24"/>
        </w:rPr>
        <w:t xml:space="preserve">, </w:t>
      </w:r>
      <w:commentRangeStart w:id="110"/>
      <w:r w:rsidR="00D1010D">
        <w:rPr>
          <w:rFonts w:ascii="Times New Roman" w:hAnsi="Times New Roman" w:cs="Times New Roman"/>
          <w:sz w:val="24"/>
          <w:szCs w:val="24"/>
        </w:rPr>
        <w:t>f</w:t>
      </w:r>
      <w:r w:rsidR="00142B38">
        <w:rPr>
          <w:rFonts w:ascii="Times New Roman" w:hAnsi="Times New Roman" w:cs="Times New Roman"/>
          <w:sz w:val="24"/>
          <w:szCs w:val="24"/>
        </w:rPr>
        <w:t>ive</w:t>
      </w:r>
      <w:r w:rsidR="00D1010D">
        <w:rPr>
          <w:rFonts w:ascii="Times New Roman" w:hAnsi="Times New Roman" w:cs="Times New Roman"/>
          <w:sz w:val="24"/>
          <w:szCs w:val="24"/>
        </w:rPr>
        <w:t xml:space="preserve"> abiotic stress </w:t>
      </w:r>
      <w:r w:rsidR="00820379">
        <w:rPr>
          <w:rFonts w:ascii="Times New Roman" w:hAnsi="Times New Roman" w:cs="Times New Roman"/>
          <w:sz w:val="24"/>
          <w:szCs w:val="24"/>
        </w:rPr>
        <w:t>responses</w:t>
      </w:r>
      <w:r w:rsidR="00D1010D">
        <w:rPr>
          <w:rFonts w:ascii="Times New Roman" w:hAnsi="Times New Roman" w:cs="Times New Roman"/>
          <w:sz w:val="24"/>
          <w:szCs w:val="24"/>
        </w:rPr>
        <w:t xml:space="preserve"> </w:t>
      </w:r>
      <w:r w:rsidR="0038034F">
        <w:rPr>
          <w:rFonts w:ascii="Times New Roman" w:hAnsi="Times New Roman" w:cs="Times New Roman"/>
          <w:sz w:val="24"/>
          <w:szCs w:val="24"/>
        </w:rPr>
        <w:t>such as s</w:t>
      </w:r>
      <w:r w:rsidR="003D02EA" w:rsidRPr="003D02EA">
        <w:rPr>
          <w:rFonts w:ascii="Times New Roman" w:hAnsi="Times New Roman" w:cs="Times New Roman"/>
          <w:sz w:val="24"/>
          <w:szCs w:val="24"/>
        </w:rPr>
        <w:t>alt stress</w:t>
      </w:r>
      <w:r w:rsidR="0038034F">
        <w:rPr>
          <w:rFonts w:ascii="Times New Roman" w:hAnsi="Times New Roman" w:cs="Times New Roman"/>
          <w:sz w:val="24"/>
          <w:szCs w:val="24"/>
        </w:rPr>
        <w:t>, d</w:t>
      </w:r>
      <w:r w:rsidR="003D02EA" w:rsidRPr="003D02EA">
        <w:rPr>
          <w:rFonts w:ascii="Times New Roman" w:hAnsi="Times New Roman" w:cs="Times New Roman"/>
          <w:sz w:val="24"/>
          <w:szCs w:val="24"/>
        </w:rPr>
        <w:t>ehydration</w:t>
      </w:r>
      <w:r w:rsidR="0038034F">
        <w:rPr>
          <w:rFonts w:ascii="Times New Roman" w:hAnsi="Times New Roman" w:cs="Times New Roman"/>
          <w:sz w:val="24"/>
          <w:szCs w:val="24"/>
        </w:rPr>
        <w:t>, h</w:t>
      </w:r>
      <w:r w:rsidR="003D02EA" w:rsidRPr="003D02EA">
        <w:rPr>
          <w:rFonts w:ascii="Times New Roman" w:hAnsi="Times New Roman" w:cs="Times New Roman"/>
          <w:sz w:val="24"/>
          <w:szCs w:val="24"/>
        </w:rPr>
        <w:t>eat stress</w:t>
      </w:r>
      <w:r w:rsidR="00142B38">
        <w:rPr>
          <w:rFonts w:ascii="Times New Roman" w:hAnsi="Times New Roman" w:cs="Times New Roman"/>
          <w:sz w:val="24"/>
          <w:szCs w:val="24"/>
        </w:rPr>
        <w:t xml:space="preserve">, </w:t>
      </w:r>
      <w:r w:rsidR="003D02EA" w:rsidRPr="003D02EA">
        <w:rPr>
          <w:rFonts w:ascii="Times New Roman" w:hAnsi="Times New Roman" w:cs="Times New Roman"/>
          <w:sz w:val="24"/>
          <w:szCs w:val="24"/>
        </w:rPr>
        <w:t>Water deficit</w:t>
      </w:r>
      <w:r w:rsidR="00142B38">
        <w:rPr>
          <w:rFonts w:ascii="Times New Roman" w:hAnsi="Times New Roman" w:cs="Times New Roman"/>
          <w:sz w:val="24"/>
          <w:szCs w:val="24"/>
        </w:rPr>
        <w:t xml:space="preserve"> </w:t>
      </w:r>
      <w:r w:rsidR="00D06853">
        <w:rPr>
          <w:rFonts w:ascii="Times New Roman" w:hAnsi="Times New Roman" w:cs="Times New Roman"/>
          <w:sz w:val="24"/>
          <w:szCs w:val="24"/>
        </w:rPr>
        <w:t>and Combined</w:t>
      </w:r>
      <w:r w:rsidR="003D02EA" w:rsidRPr="003D02EA">
        <w:rPr>
          <w:rFonts w:ascii="Times New Roman" w:hAnsi="Times New Roman" w:cs="Times New Roman"/>
          <w:sz w:val="24"/>
          <w:szCs w:val="24"/>
        </w:rPr>
        <w:t xml:space="preserve"> </w:t>
      </w:r>
      <w:r w:rsidR="00FB169E">
        <w:rPr>
          <w:rFonts w:ascii="Times New Roman" w:hAnsi="Times New Roman" w:cs="Times New Roman"/>
          <w:sz w:val="24"/>
          <w:szCs w:val="24"/>
        </w:rPr>
        <w:t xml:space="preserve">water </w:t>
      </w:r>
      <w:r w:rsidR="003D02EA" w:rsidRPr="003D02EA">
        <w:rPr>
          <w:rFonts w:ascii="Times New Roman" w:hAnsi="Times New Roman" w:cs="Times New Roman"/>
          <w:sz w:val="24"/>
          <w:szCs w:val="24"/>
        </w:rPr>
        <w:t xml:space="preserve">and </w:t>
      </w:r>
      <w:r w:rsidR="00FB169E">
        <w:rPr>
          <w:rFonts w:ascii="Times New Roman" w:hAnsi="Times New Roman" w:cs="Times New Roman"/>
          <w:sz w:val="24"/>
          <w:szCs w:val="24"/>
        </w:rPr>
        <w:t>heat</w:t>
      </w:r>
      <w:r w:rsidR="0038034F">
        <w:rPr>
          <w:rFonts w:ascii="Times New Roman" w:hAnsi="Times New Roman" w:cs="Times New Roman"/>
          <w:sz w:val="24"/>
          <w:szCs w:val="24"/>
        </w:rPr>
        <w:t xml:space="preserve"> ha</w:t>
      </w:r>
      <w:r w:rsidR="00FB169E">
        <w:rPr>
          <w:rFonts w:ascii="Times New Roman" w:hAnsi="Times New Roman" w:cs="Times New Roman"/>
          <w:sz w:val="24"/>
          <w:szCs w:val="24"/>
        </w:rPr>
        <w:t>d</w:t>
      </w:r>
      <w:r w:rsidR="0038034F">
        <w:rPr>
          <w:rFonts w:ascii="Times New Roman" w:hAnsi="Times New Roman" w:cs="Times New Roman"/>
          <w:sz w:val="24"/>
          <w:szCs w:val="24"/>
        </w:rPr>
        <w:t xml:space="preserve"> been reported</w:t>
      </w:r>
      <w:r w:rsidR="00142B38">
        <w:rPr>
          <w:rFonts w:ascii="Times New Roman" w:hAnsi="Times New Roman" w:cs="Times New Roman"/>
          <w:sz w:val="24"/>
          <w:szCs w:val="24"/>
        </w:rPr>
        <w:t>.</w:t>
      </w:r>
      <w:r w:rsidR="008F0EC0">
        <w:rPr>
          <w:rFonts w:ascii="Times New Roman" w:hAnsi="Times New Roman" w:cs="Times New Roman"/>
          <w:sz w:val="24"/>
          <w:szCs w:val="24"/>
        </w:rPr>
        <w:t xml:space="preserve"> </w:t>
      </w:r>
      <w:commentRangeEnd w:id="110"/>
      <w:r w:rsidR="00782674">
        <w:rPr>
          <w:rStyle w:val="CommentReference"/>
        </w:rPr>
        <w:commentReference w:id="110"/>
      </w:r>
      <w:r w:rsidR="008F0EC0">
        <w:rPr>
          <w:rFonts w:ascii="Times New Roman" w:hAnsi="Times New Roman" w:cs="Times New Roman"/>
          <w:sz w:val="24"/>
          <w:szCs w:val="24"/>
        </w:rPr>
        <w:t xml:space="preserve">Most of the </w:t>
      </w:r>
      <w:r w:rsidR="00D06853">
        <w:rPr>
          <w:rFonts w:ascii="Times New Roman" w:hAnsi="Times New Roman" w:cs="Times New Roman"/>
          <w:sz w:val="24"/>
          <w:szCs w:val="24"/>
        </w:rPr>
        <w:t>soybean's</w:t>
      </w:r>
      <w:r w:rsidR="008F0EC0">
        <w:rPr>
          <w:rFonts w:ascii="Times New Roman" w:hAnsi="Times New Roman" w:cs="Times New Roman"/>
          <w:sz w:val="24"/>
          <w:szCs w:val="24"/>
        </w:rPr>
        <w:t xml:space="preserve"> m6A genes </w:t>
      </w:r>
      <w:r w:rsidR="00D06853">
        <w:rPr>
          <w:rFonts w:ascii="Times New Roman" w:hAnsi="Times New Roman" w:cs="Times New Roman"/>
          <w:sz w:val="24"/>
          <w:szCs w:val="24"/>
        </w:rPr>
        <w:t>did not show any changes in salt and dehydration stress</w:t>
      </w:r>
      <w:r w:rsidR="00A27FFA">
        <w:rPr>
          <w:rFonts w:ascii="Times New Roman" w:hAnsi="Times New Roman" w:cs="Times New Roman"/>
          <w:sz w:val="24"/>
          <w:szCs w:val="24"/>
        </w:rPr>
        <w:t>, indicating their stress tolerance possibility</w:t>
      </w:r>
      <w:r w:rsidR="00344817">
        <w:rPr>
          <w:rFonts w:ascii="Times New Roman" w:hAnsi="Times New Roman" w:cs="Times New Roman"/>
          <w:sz w:val="24"/>
          <w:szCs w:val="24"/>
        </w:rPr>
        <w:t xml:space="preserve"> </w:t>
      </w:r>
      <w:r w:rsidR="00344817" w:rsidRPr="00D93672">
        <w:rPr>
          <w:rFonts w:ascii="Times New Roman" w:hAnsi="Times New Roman" w:cs="Times New Roman"/>
          <w:b/>
          <w:bCs/>
          <w:sz w:val="24"/>
          <w:szCs w:val="24"/>
        </w:rPr>
        <w:t xml:space="preserve">(Figure </w:t>
      </w:r>
      <w:r w:rsidR="00344817">
        <w:rPr>
          <w:rFonts w:ascii="Times New Roman" w:hAnsi="Times New Roman" w:cs="Times New Roman"/>
          <w:b/>
          <w:bCs/>
          <w:sz w:val="24"/>
          <w:szCs w:val="24"/>
        </w:rPr>
        <w:t>11A</w:t>
      </w:r>
      <w:r w:rsidR="00344817" w:rsidRPr="00D93672">
        <w:rPr>
          <w:rFonts w:ascii="Times New Roman" w:hAnsi="Times New Roman" w:cs="Times New Roman"/>
          <w:b/>
          <w:bCs/>
          <w:sz w:val="24"/>
          <w:szCs w:val="24"/>
        </w:rPr>
        <w:t>)</w:t>
      </w:r>
      <w:r w:rsidR="00A27FFA">
        <w:rPr>
          <w:rFonts w:ascii="Times New Roman" w:hAnsi="Times New Roman" w:cs="Times New Roman"/>
          <w:sz w:val="24"/>
          <w:szCs w:val="24"/>
        </w:rPr>
        <w:t>.</w:t>
      </w:r>
      <w:r w:rsidR="00887B14">
        <w:rPr>
          <w:rFonts w:ascii="Times New Roman" w:hAnsi="Times New Roman" w:cs="Times New Roman"/>
          <w:sz w:val="24"/>
          <w:szCs w:val="24"/>
        </w:rPr>
        <w:t xml:space="preserve"> </w:t>
      </w:r>
      <w:commentRangeStart w:id="111"/>
      <w:r w:rsidR="00887B14">
        <w:rPr>
          <w:rFonts w:ascii="Times New Roman" w:hAnsi="Times New Roman" w:cs="Times New Roman"/>
          <w:sz w:val="24"/>
          <w:szCs w:val="24"/>
        </w:rPr>
        <w:t xml:space="preserve">Notably two genes named </w:t>
      </w:r>
      <w:r w:rsidR="00887B14" w:rsidRPr="00AB06D1">
        <w:rPr>
          <w:rFonts w:ascii="Times New Roman" w:hAnsi="Times New Roman" w:cs="Times New Roman"/>
          <w:sz w:val="24"/>
          <w:szCs w:val="24"/>
        </w:rPr>
        <w:t>GmMTB2</w:t>
      </w:r>
      <w:r w:rsidR="00887B14">
        <w:rPr>
          <w:rFonts w:ascii="Times New Roman" w:hAnsi="Times New Roman" w:cs="Times New Roman"/>
          <w:sz w:val="24"/>
          <w:szCs w:val="24"/>
        </w:rPr>
        <w:t xml:space="preserve"> and </w:t>
      </w:r>
      <w:r w:rsidR="00887B14" w:rsidRPr="00CA0342">
        <w:rPr>
          <w:rFonts w:ascii="Times New Roman" w:hAnsi="Times New Roman" w:cs="Times New Roman"/>
          <w:sz w:val="24"/>
          <w:szCs w:val="24"/>
        </w:rPr>
        <w:t>GmALKBH9B2</w:t>
      </w:r>
      <w:r w:rsidR="00B86235">
        <w:rPr>
          <w:rFonts w:ascii="Times New Roman" w:hAnsi="Times New Roman" w:cs="Times New Roman"/>
          <w:sz w:val="24"/>
          <w:szCs w:val="24"/>
        </w:rPr>
        <w:t xml:space="preserve"> showed upregulation and downregulation in Combined</w:t>
      </w:r>
      <w:r w:rsidR="00B86235" w:rsidRPr="003D02EA">
        <w:rPr>
          <w:rFonts w:ascii="Times New Roman" w:hAnsi="Times New Roman" w:cs="Times New Roman"/>
          <w:sz w:val="24"/>
          <w:szCs w:val="24"/>
        </w:rPr>
        <w:t xml:space="preserve"> </w:t>
      </w:r>
      <w:r w:rsidR="00B86235">
        <w:rPr>
          <w:rFonts w:ascii="Times New Roman" w:hAnsi="Times New Roman" w:cs="Times New Roman"/>
          <w:sz w:val="24"/>
          <w:szCs w:val="24"/>
        </w:rPr>
        <w:t>water</w:t>
      </w:r>
      <w:r w:rsidR="00B86235" w:rsidRPr="003D02EA">
        <w:rPr>
          <w:rFonts w:ascii="Times New Roman" w:hAnsi="Times New Roman" w:cs="Times New Roman"/>
          <w:sz w:val="24"/>
          <w:szCs w:val="24"/>
        </w:rPr>
        <w:t xml:space="preserve"> and </w:t>
      </w:r>
      <w:r w:rsidR="00B86235">
        <w:rPr>
          <w:rFonts w:ascii="Times New Roman" w:hAnsi="Times New Roman" w:cs="Times New Roman"/>
          <w:sz w:val="24"/>
          <w:szCs w:val="24"/>
        </w:rPr>
        <w:t>heat s</w:t>
      </w:r>
      <w:r w:rsidR="00CF7284">
        <w:rPr>
          <w:rFonts w:ascii="Times New Roman" w:hAnsi="Times New Roman" w:cs="Times New Roman"/>
          <w:sz w:val="24"/>
          <w:szCs w:val="24"/>
        </w:rPr>
        <w:t>tresses.</w:t>
      </w:r>
      <w:r w:rsidR="00334278">
        <w:rPr>
          <w:rFonts w:ascii="Times New Roman" w:hAnsi="Times New Roman" w:cs="Times New Roman"/>
          <w:sz w:val="24"/>
          <w:szCs w:val="24"/>
        </w:rPr>
        <w:t xml:space="preserve"> I</w:t>
      </w:r>
      <w:commentRangeEnd w:id="111"/>
      <w:r w:rsidR="00782674">
        <w:rPr>
          <w:rStyle w:val="CommentReference"/>
        </w:rPr>
        <w:commentReference w:id="111"/>
      </w:r>
      <w:r w:rsidR="00334278">
        <w:rPr>
          <w:rFonts w:ascii="Times New Roman" w:hAnsi="Times New Roman" w:cs="Times New Roman"/>
          <w:sz w:val="24"/>
          <w:szCs w:val="24"/>
        </w:rPr>
        <w:t xml:space="preserve">nterestingly </w:t>
      </w:r>
      <w:r w:rsidR="00334278" w:rsidRPr="00334278">
        <w:rPr>
          <w:rFonts w:ascii="Times New Roman" w:hAnsi="Times New Roman" w:cs="Times New Roman"/>
          <w:sz w:val="24"/>
          <w:szCs w:val="24"/>
        </w:rPr>
        <w:t>GmECT4 and GmECT2 did not show any changes across all the abiotic stresses.</w:t>
      </w:r>
      <w:r w:rsidR="00334278">
        <w:rPr>
          <w:rFonts w:ascii="Times New Roman" w:hAnsi="Times New Roman" w:cs="Times New Roman"/>
          <w:sz w:val="24"/>
          <w:szCs w:val="24"/>
        </w:rPr>
        <w:t xml:space="preserve"> Therefore</w:t>
      </w:r>
      <w:r w:rsidR="00EE7598">
        <w:rPr>
          <w:rFonts w:ascii="Times New Roman" w:hAnsi="Times New Roman" w:cs="Times New Roman"/>
          <w:sz w:val="24"/>
          <w:szCs w:val="24"/>
        </w:rPr>
        <w:t xml:space="preserve">, </w:t>
      </w:r>
      <w:r w:rsidR="00BD5099">
        <w:rPr>
          <w:rFonts w:ascii="Times New Roman" w:hAnsi="Times New Roman" w:cs="Times New Roman"/>
          <w:sz w:val="24"/>
          <w:szCs w:val="24"/>
        </w:rPr>
        <w:t xml:space="preserve">we assumed that </w:t>
      </w:r>
      <w:r w:rsidR="00516085">
        <w:rPr>
          <w:rFonts w:ascii="Times New Roman" w:hAnsi="Times New Roman" w:cs="Times New Roman"/>
          <w:sz w:val="24"/>
          <w:szCs w:val="24"/>
        </w:rPr>
        <w:t>these two genes</w:t>
      </w:r>
      <w:r w:rsidR="00BD5099">
        <w:rPr>
          <w:rFonts w:ascii="Times New Roman" w:hAnsi="Times New Roman" w:cs="Times New Roman"/>
          <w:sz w:val="24"/>
          <w:szCs w:val="24"/>
        </w:rPr>
        <w:t xml:space="preserve"> might be stress tolerance m6A genes in </w:t>
      </w:r>
      <w:r w:rsidR="00EE7598">
        <w:rPr>
          <w:rFonts w:ascii="Times New Roman" w:hAnsi="Times New Roman" w:cs="Times New Roman"/>
          <w:sz w:val="24"/>
          <w:szCs w:val="24"/>
        </w:rPr>
        <w:t>soybeans</w:t>
      </w:r>
      <w:r w:rsidR="00BD5099">
        <w:rPr>
          <w:rFonts w:ascii="Times New Roman" w:hAnsi="Times New Roman" w:cs="Times New Roman"/>
          <w:sz w:val="24"/>
          <w:szCs w:val="24"/>
        </w:rPr>
        <w:t>.</w:t>
      </w:r>
      <w:r w:rsidR="006D2DBE">
        <w:rPr>
          <w:rFonts w:ascii="Times New Roman" w:hAnsi="Times New Roman" w:cs="Times New Roman"/>
          <w:sz w:val="24"/>
          <w:szCs w:val="24"/>
        </w:rPr>
        <w:t xml:space="preserve"> </w:t>
      </w:r>
      <w:r w:rsidR="00BA1C4E" w:rsidRPr="00BA1C4E">
        <w:rPr>
          <w:rFonts w:ascii="Times New Roman" w:hAnsi="Times New Roman" w:cs="Times New Roman"/>
          <w:sz w:val="24"/>
          <w:szCs w:val="24"/>
        </w:rPr>
        <w:t xml:space="preserve">Validating </w:t>
      </w:r>
      <w:r w:rsidR="004C0CBE">
        <w:rPr>
          <w:rFonts w:ascii="Times New Roman" w:hAnsi="Times New Roman" w:cs="Times New Roman"/>
          <w:sz w:val="24"/>
          <w:szCs w:val="24"/>
        </w:rPr>
        <w:t>these findings</w:t>
      </w:r>
      <w:r w:rsidR="00BA1C4E" w:rsidRPr="00BA1C4E">
        <w:rPr>
          <w:rFonts w:ascii="Times New Roman" w:hAnsi="Times New Roman" w:cs="Times New Roman"/>
          <w:sz w:val="24"/>
          <w:szCs w:val="24"/>
        </w:rPr>
        <w:t xml:space="preserve"> </w:t>
      </w:r>
      <w:r w:rsidR="004C0CBE">
        <w:rPr>
          <w:rFonts w:ascii="Times New Roman" w:hAnsi="Times New Roman" w:cs="Times New Roman"/>
          <w:sz w:val="24"/>
          <w:szCs w:val="24"/>
        </w:rPr>
        <w:t xml:space="preserve">require </w:t>
      </w:r>
      <w:r w:rsidR="00BA1C4E" w:rsidRPr="00BA1C4E">
        <w:rPr>
          <w:rFonts w:ascii="Times New Roman" w:hAnsi="Times New Roman" w:cs="Times New Roman"/>
          <w:sz w:val="24"/>
          <w:szCs w:val="24"/>
        </w:rPr>
        <w:t>a wet lab inquiry.</w:t>
      </w:r>
      <w:r w:rsidR="00362749">
        <w:rPr>
          <w:rFonts w:ascii="Times New Roman" w:hAnsi="Times New Roman" w:cs="Times New Roman"/>
          <w:sz w:val="24"/>
          <w:szCs w:val="24"/>
        </w:rPr>
        <w:t xml:space="preserve"> </w:t>
      </w:r>
      <w:commentRangeStart w:id="112"/>
      <w:r w:rsidR="00170CE5">
        <w:rPr>
          <w:rFonts w:ascii="Times New Roman" w:hAnsi="Times New Roman" w:cs="Times New Roman"/>
          <w:sz w:val="24"/>
          <w:szCs w:val="24"/>
        </w:rPr>
        <w:t xml:space="preserve">Distinct biotic stresses have also </w:t>
      </w:r>
      <w:r w:rsidR="00B349BD">
        <w:rPr>
          <w:rFonts w:ascii="Times New Roman" w:hAnsi="Times New Roman" w:cs="Times New Roman"/>
          <w:sz w:val="24"/>
          <w:szCs w:val="24"/>
        </w:rPr>
        <w:t xml:space="preserve">a </w:t>
      </w:r>
      <w:r w:rsidR="00170CE5">
        <w:rPr>
          <w:rFonts w:ascii="Times New Roman" w:hAnsi="Times New Roman" w:cs="Times New Roman"/>
          <w:sz w:val="24"/>
          <w:szCs w:val="24"/>
        </w:rPr>
        <w:t>great impact</w:t>
      </w:r>
      <w:r w:rsidR="00B349BD">
        <w:rPr>
          <w:rFonts w:ascii="Times New Roman" w:hAnsi="Times New Roman" w:cs="Times New Roman"/>
          <w:sz w:val="24"/>
          <w:szCs w:val="24"/>
        </w:rPr>
        <w:t xml:space="preserve"> </w:t>
      </w:r>
      <w:r w:rsidR="009449F7">
        <w:rPr>
          <w:rFonts w:ascii="Times New Roman" w:hAnsi="Times New Roman" w:cs="Times New Roman"/>
          <w:sz w:val="24"/>
          <w:szCs w:val="24"/>
        </w:rPr>
        <w:t>on</w:t>
      </w:r>
      <w:r w:rsidR="00B349BD">
        <w:rPr>
          <w:rFonts w:ascii="Times New Roman" w:hAnsi="Times New Roman" w:cs="Times New Roman"/>
          <w:sz w:val="24"/>
          <w:szCs w:val="24"/>
        </w:rPr>
        <w:t xml:space="preserve"> the plant life cycle</w:t>
      </w:r>
      <w:commentRangeEnd w:id="112"/>
      <w:r w:rsidR="001A0085">
        <w:rPr>
          <w:rStyle w:val="CommentReference"/>
        </w:rPr>
        <w:commentReference w:id="112"/>
      </w:r>
      <w:r w:rsidR="00B349BD">
        <w:rPr>
          <w:rFonts w:ascii="Times New Roman" w:hAnsi="Times New Roman" w:cs="Times New Roman"/>
          <w:sz w:val="24"/>
          <w:szCs w:val="24"/>
        </w:rPr>
        <w:t xml:space="preserve">. </w:t>
      </w:r>
      <w:r w:rsidR="00C12516" w:rsidRPr="00530B13">
        <w:rPr>
          <w:rFonts w:ascii="Times New Roman" w:hAnsi="Times New Roman" w:cs="Times New Roman"/>
          <w:sz w:val="24"/>
          <w:szCs w:val="24"/>
        </w:rPr>
        <w:t xml:space="preserve">NtALKBH10 and </w:t>
      </w:r>
      <w:r w:rsidR="00475EB5">
        <w:rPr>
          <w:rFonts w:ascii="Times New Roman" w:hAnsi="Times New Roman" w:cs="Times New Roman"/>
          <w:sz w:val="24"/>
          <w:szCs w:val="24"/>
        </w:rPr>
        <w:t>NtVIR1 of</w:t>
      </w:r>
      <w:r w:rsidR="00C12516">
        <w:rPr>
          <w:rFonts w:ascii="Times New Roman" w:hAnsi="Times New Roman" w:cs="Times New Roman"/>
          <w:sz w:val="24"/>
          <w:szCs w:val="24"/>
        </w:rPr>
        <w:t xml:space="preserve"> tobacco exhibited </w:t>
      </w:r>
      <w:r w:rsidR="00530B13" w:rsidRPr="00530B13">
        <w:rPr>
          <w:rFonts w:ascii="Times New Roman" w:hAnsi="Times New Roman" w:cs="Times New Roman"/>
          <w:sz w:val="24"/>
          <w:szCs w:val="24"/>
        </w:rPr>
        <w:t>robust</w:t>
      </w:r>
      <w:r w:rsidR="00071D49">
        <w:rPr>
          <w:rFonts w:ascii="Times New Roman" w:hAnsi="Times New Roman" w:cs="Times New Roman"/>
          <w:sz w:val="24"/>
          <w:szCs w:val="24"/>
        </w:rPr>
        <w:t xml:space="preserve"> </w:t>
      </w:r>
      <w:r w:rsidR="00071D49" w:rsidRPr="00071D49">
        <w:rPr>
          <w:rFonts w:ascii="Times New Roman" w:hAnsi="Times New Roman" w:cs="Times New Roman"/>
          <w:sz w:val="24"/>
          <w:szCs w:val="24"/>
        </w:rPr>
        <w:t>responses to specific biotic stresses (</w:t>
      </w:r>
      <w:r w:rsidR="007774AB" w:rsidRPr="00D21C25">
        <w:rPr>
          <w:rFonts w:ascii="Times New Roman" w:hAnsi="Times New Roman" w:cs="Times New Roman"/>
          <w:sz w:val="24"/>
          <w:szCs w:val="24"/>
        </w:rPr>
        <w:t>R. solanacearum</w:t>
      </w:r>
      <w:r w:rsidR="007774AB">
        <w:rPr>
          <w:rFonts w:ascii="Times New Roman" w:hAnsi="Times New Roman" w:cs="Times New Roman"/>
          <w:sz w:val="24"/>
          <w:szCs w:val="24"/>
        </w:rPr>
        <w:t xml:space="preserve"> and</w:t>
      </w:r>
      <w:r w:rsidR="007774AB" w:rsidRPr="00D21C25">
        <w:rPr>
          <w:rFonts w:ascii="Times New Roman" w:hAnsi="Times New Roman" w:cs="Times New Roman"/>
          <w:sz w:val="24"/>
          <w:szCs w:val="24"/>
        </w:rPr>
        <w:t xml:space="preserve"> black shank</w:t>
      </w:r>
      <w:r w:rsidR="00071D49" w:rsidRPr="00071D49">
        <w:rPr>
          <w:rFonts w:ascii="Times New Roman" w:hAnsi="Times New Roman" w:cs="Times New Roman"/>
          <w:sz w:val="24"/>
          <w:szCs w:val="24"/>
        </w:rPr>
        <w:t>) but showed insensitivity to</w:t>
      </w:r>
      <w:r w:rsidR="00F764C5">
        <w:rPr>
          <w:rFonts w:ascii="Times New Roman" w:hAnsi="Times New Roman" w:cs="Times New Roman"/>
          <w:sz w:val="24"/>
          <w:szCs w:val="24"/>
        </w:rPr>
        <w:t xml:space="preserve"> </w:t>
      </w:r>
      <w:r w:rsidR="00D21C25" w:rsidRPr="00D21C25">
        <w:rPr>
          <w:rFonts w:ascii="Times New Roman" w:hAnsi="Times New Roman" w:cs="Times New Roman"/>
          <w:sz w:val="24"/>
          <w:szCs w:val="24"/>
        </w:rPr>
        <w:t>Cucumber Mosaic Virus (CMV)</w:t>
      </w:r>
      <w:r w:rsidR="002C19B9">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2C19B9">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[63]</w:t>
      </w:r>
      <w:r w:rsidR="002C19B9">
        <w:rPr>
          <w:rFonts w:ascii="Times New Roman" w:hAnsi="Times New Roman" w:cs="Times New Roman"/>
          <w:sz w:val="24"/>
          <w:szCs w:val="24"/>
        </w:rPr>
        <w:fldChar w:fldCharType="end"/>
      </w:r>
      <w:r w:rsidR="00F764C5">
        <w:rPr>
          <w:rFonts w:ascii="Times New Roman" w:hAnsi="Times New Roman" w:cs="Times New Roman"/>
          <w:sz w:val="24"/>
          <w:szCs w:val="24"/>
        </w:rPr>
        <w:t>.</w:t>
      </w:r>
      <w:r w:rsidR="00D23AA6">
        <w:rPr>
          <w:rFonts w:ascii="Times New Roman" w:hAnsi="Times New Roman" w:cs="Times New Roman"/>
          <w:sz w:val="24"/>
          <w:szCs w:val="24"/>
        </w:rPr>
        <w:t xml:space="preserve"> In this study</w:t>
      </w:r>
      <w:r w:rsidR="00362749">
        <w:rPr>
          <w:rFonts w:ascii="Times New Roman" w:hAnsi="Times New Roman" w:cs="Times New Roman"/>
          <w:sz w:val="24"/>
          <w:szCs w:val="24"/>
        </w:rPr>
        <w:t>,</w:t>
      </w:r>
      <w:r w:rsidR="00D23AA6">
        <w:rPr>
          <w:rFonts w:ascii="Times New Roman" w:hAnsi="Times New Roman" w:cs="Times New Roman"/>
          <w:sz w:val="24"/>
          <w:szCs w:val="24"/>
        </w:rPr>
        <w:t xml:space="preserve"> biotic stress</w:t>
      </w:r>
      <w:r w:rsidR="00E7656E">
        <w:rPr>
          <w:rFonts w:ascii="Times New Roman" w:hAnsi="Times New Roman" w:cs="Times New Roman"/>
          <w:sz w:val="24"/>
          <w:szCs w:val="24"/>
        </w:rPr>
        <w:t xml:space="preserve"> responses (soybean mosaic virus) have been documented.</w:t>
      </w:r>
      <w:r w:rsidR="004111AC">
        <w:rPr>
          <w:rFonts w:ascii="Times New Roman" w:hAnsi="Times New Roman" w:cs="Times New Roman"/>
          <w:sz w:val="24"/>
          <w:szCs w:val="24"/>
        </w:rPr>
        <w:t xml:space="preserve"> Most of the </w:t>
      </w:r>
      <w:r w:rsidR="00A11D57">
        <w:rPr>
          <w:rFonts w:ascii="Times New Roman" w:hAnsi="Times New Roman" w:cs="Times New Roman"/>
          <w:sz w:val="24"/>
          <w:szCs w:val="24"/>
        </w:rPr>
        <w:t>soybean's</w:t>
      </w:r>
      <w:r w:rsidR="004111AC">
        <w:rPr>
          <w:rFonts w:ascii="Times New Roman" w:hAnsi="Times New Roman" w:cs="Times New Roman"/>
          <w:sz w:val="24"/>
          <w:szCs w:val="24"/>
        </w:rPr>
        <w:t xml:space="preserve"> m6A genes </w:t>
      </w:r>
      <w:r w:rsidR="0071129B">
        <w:rPr>
          <w:rFonts w:ascii="Times New Roman" w:hAnsi="Times New Roman" w:cs="Times New Roman"/>
          <w:sz w:val="24"/>
          <w:szCs w:val="24"/>
        </w:rPr>
        <w:t xml:space="preserve">displayed upregulation in </w:t>
      </w:r>
      <w:commentRangeStart w:id="113"/>
      <w:r w:rsidR="0071129B">
        <w:rPr>
          <w:rFonts w:ascii="Times New Roman" w:hAnsi="Times New Roman" w:cs="Times New Roman"/>
          <w:sz w:val="24"/>
          <w:szCs w:val="24"/>
        </w:rPr>
        <w:t>SMV treatment.</w:t>
      </w:r>
      <w:commentRangeEnd w:id="113"/>
      <w:r w:rsidR="001A0085">
        <w:rPr>
          <w:rStyle w:val="CommentReference"/>
        </w:rPr>
        <w:commentReference w:id="113"/>
      </w:r>
      <w:r w:rsidR="00F9457F">
        <w:rPr>
          <w:rFonts w:ascii="Times New Roman" w:hAnsi="Times New Roman" w:cs="Times New Roman"/>
          <w:sz w:val="24"/>
          <w:szCs w:val="24"/>
        </w:rPr>
        <w:t xml:space="preserve"> Nevertheless</w:t>
      </w:r>
      <w:r w:rsidR="00A11D57">
        <w:rPr>
          <w:rFonts w:ascii="Times New Roman" w:hAnsi="Times New Roman" w:cs="Times New Roman"/>
          <w:sz w:val="24"/>
          <w:szCs w:val="24"/>
        </w:rPr>
        <w:t>,</w:t>
      </w:r>
      <w:r w:rsidR="00F9457F">
        <w:rPr>
          <w:rFonts w:ascii="Times New Roman" w:hAnsi="Times New Roman" w:cs="Times New Roman"/>
          <w:sz w:val="24"/>
          <w:szCs w:val="24"/>
        </w:rPr>
        <w:t xml:space="preserve"> one member called </w:t>
      </w:r>
      <w:r w:rsidR="00F9457F" w:rsidRPr="00FC639F">
        <w:rPr>
          <w:rFonts w:ascii="Times New Roman" w:hAnsi="Times New Roman" w:cs="Times New Roman"/>
          <w:sz w:val="24"/>
          <w:szCs w:val="24"/>
        </w:rPr>
        <w:t>GmALKBH9B4</w:t>
      </w:r>
      <w:r w:rsidR="00F9457F">
        <w:rPr>
          <w:rFonts w:ascii="Times New Roman" w:hAnsi="Times New Roman" w:cs="Times New Roman"/>
          <w:sz w:val="24"/>
          <w:szCs w:val="24"/>
        </w:rPr>
        <w:t xml:space="preserve"> </w:t>
      </w:r>
      <w:r w:rsidR="0093161D">
        <w:rPr>
          <w:rFonts w:ascii="Times New Roman" w:hAnsi="Times New Roman" w:cs="Times New Roman"/>
          <w:sz w:val="24"/>
          <w:szCs w:val="24"/>
        </w:rPr>
        <w:t>downregulated in this regard.</w:t>
      </w:r>
      <w:r w:rsidR="00897C55">
        <w:rPr>
          <w:rFonts w:ascii="Times New Roman" w:hAnsi="Times New Roman" w:cs="Times New Roman"/>
          <w:sz w:val="24"/>
          <w:szCs w:val="24"/>
        </w:rPr>
        <w:t xml:space="preserve"> </w:t>
      </w:r>
      <w:r w:rsidR="00B945BF" w:rsidRPr="00B945BF">
        <w:rPr>
          <w:rFonts w:ascii="Times New Roman" w:hAnsi="Times New Roman" w:cs="Times New Roman"/>
          <w:sz w:val="24"/>
          <w:szCs w:val="24"/>
        </w:rPr>
        <w:t xml:space="preserve">In conclusion, the m6A regulatory genes of soybeans showed a variety of expression patterns under </w:t>
      </w:r>
      <w:bookmarkStart w:id="114" w:name="_Hlk186112486"/>
      <w:r w:rsidR="00B945BF" w:rsidRPr="00B945BF">
        <w:rPr>
          <w:rFonts w:ascii="Times New Roman" w:hAnsi="Times New Roman" w:cs="Times New Roman"/>
          <w:sz w:val="24"/>
          <w:szCs w:val="24"/>
        </w:rPr>
        <w:t>stress, nodules, and roots</w:t>
      </w:r>
      <w:bookmarkEnd w:id="114"/>
      <w:r w:rsidR="00B945BF" w:rsidRPr="00B945BF">
        <w:rPr>
          <w:rFonts w:ascii="Times New Roman" w:hAnsi="Times New Roman" w:cs="Times New Roman"/>
          <w:sz w:val="24"/>
          <w:szCs w:val="24"/>
        </w:rPr>
        <w:t xml:space="preserve">, suggesting that these genes have a multitude of roles. The precise processes of the putative m6A regulatory genes in </w:t>
      </w:r>
      <w:r w:rsidR="00BF3798">
        <w:rPr>
          <w:rFonts w:ascii="Times New Roman" w:hAnsi="Times New Roman" w:cs="Times New Roman"/>
          <w:sz w:val="24"/>
          <w:szCs w:val="24"/>
        </w:rPr>
        <w:t>soybeans</w:t>
      </w:r>
      <w:r w:rsidR="00B945BF" w:rsidRPr="00B945BF">
        <w:rPr>
          <w:rFonts w:ascii="Times New Roman" w:hAnsi="Times New Roman" w:cs="Times New Roman"/>
          <w:sz w:val="24"/>
          <w:szCs w:val="24"/>
        </w:rPr>
        <w:t xml:space="preserve"> required further investigation.</w:t>
      </w:r>
    </w:p>
    <w:p w14:paraId="78B74D52" w14:textId="06ED321A" w:rsidR="00D4511A" w:rsidRDefault="00D4511A" w:rsidP="006A73B5">
      <w:pPr>
        <w:spacing w:line="360" w:lineRule="auto"/>
        <w:jc w:val="both"/>
        <w:rPr>
          <w:rFonts w:ascii="Times New Roman" w:hAnsi="Times New Roman" w:cs="Times New Roman"/>
          <w:b/>
          <w:bCs/>
          <w:sz w:val="24"/>
          <w:szCs w:val="24"/>
        </w:rPr>
      </w:pPr>
      <w:r w:rsidRPr="00D4511A">
        <w:rPr>
          <w:rFonts w:ascii="Times New Roman" w:hAnsi="Times New Roman" w:cs="Times New Roman"/>
          <w:b/>
          <w:bCs/>
          <w:sz w:val="24"/>
          <w:szCs w:val="24"/>
        </w:rPr>
        <w:t>5.</w:t>
      </w:r>
      <w:r>
        <w:rPr>
          <w:rFonts w:ascii="Times New Roman" w:hAnsi="Times New Roman" w:cs="Times New Roman"/>
          <w:b/>
          <w:bCs/>
          <w:sz w:val="24"/>
          <w:szCs w:val="24"/>
        </w:rPr>
        <w:t xml:space="preserve"> </w:t>
      </w:r>
      <w:r w:rsidRPr="00D4511A">
        <w:rPr>
          <w:rFonts w:ascii="Times New Roman" w:hAnsi="Times New Roman" w:cs="Times New Roman"/>
          <w:b/>
          <w:bCs/>
          <w:sz w:val="24"/>
          <w:szCs w:val="24"/>
        </w:rPr>
        <w:t>Conclusion</w:t>
      </w:r>
    </w:p>
    <w:p w14:paraId="2BE2EA33" w14:textId="45DC90D1" w:rsidR="00D4511A" w:rsidRDefault="00C958C9" w:rsidP="006A73B5">
      <w:pPr>
        <w:spacing w:line="360" w:lineRule="auto"/>
        <w:jc w:val="both"/>
        <w:rPr>
          <w:rFonts w:ascii="Times New Roman" w:hAnsi="Times New Roman" w:cs="Times New Roman"/>
          <w:sz w:val="24"/>
          <w:szCs w:val="24"/>
        </w:rPr>
      </w:pPr>
      <w:commentRangeStart w:id="115"/>
      <w:r>
        <w:rPr>
          <w:rFonts w:ascii="Times New Roman" w:hAnsi="Times New Roman" w:cs="Times New Roman"/>
          <w:sz w:val="24"/>
          <w:szCs w:val="24"/>
        </w:rPr>
        <w:t>This study</w:t>
      </w:r>
      <w:r w:rsidR="00A261E2">
        <w:rPr>
          <w:rFonts w:ascii="Times New Roman" w:hAnsi="Times New Roman" w:cs="Times New Roman"/>
          <w:sz w:val="24"/>
          <w:szCs w:val="24"/>
        </w:rPr>
        <w:t xml:space="preserve"> </w:t>
      </w:r>
      <w:r w:rsidR="00A261E2" w:rsidRPr="005A0C06">
        <w:rPr>
          <w:rFonts w:ascii="Times New Roman" w:hAnsi="Times New Roman" w:cs="Times New Roman"/>
          <w:sz w:val="24"/>
          <w:szCs w:val="24"/>
        </w:rPr>
        <w:t xml:space="preserve">presents </w:t>
      </w:r>
      <w:r w:rsidR="00A261E2">
        <w:rPr>
          <w:rFonts w:ascii="Times New Roman" w:hAnsi="Times New Roman" w:cs="Times New Roman"/>
          <w:sz w:val="24"/>
          <w:szCs w:val="24"/>
        </w:rPr>
        <w:t>a</w:t>
      </w:r>
      <w:r w:rsidR="00A261E2" w:rsidRPr="005A0C06">
        <w:rPr>
          <w:rFonts w:ascii="Times New Roman" w:hAnsi="Times New Roman" w:cs="Times New Roman"/>
          <w:sz w:val="24"/>
          <w:szCs w:val="24"/>
        </w:rPr>
        <w:t xml:space="preserve"> comprehensive and </w:t>
      </w:r>
      <w:r w:rsidR="00A261E2">
        <w:rPr>
          <w:rFonts w:ascii="Times New Roman" w:hAnsi="Times New Roman" w:cs="Times New Roman"/>
          <w:sz w:val="24"/>
          <w:szCs w:val="24"/>
        </w:rPr>
        <w:t>systematic</w:t>
      </w:r>
      <w:r w:rsidR="00A261E2" w:rsidRPr="005A0C06">
        <w:rPr>
          <w:rFonts w:ascii="Times New Roman" w:hAnsi="Times New Roman" w:cs="Times New Roman"/>
          <w:sz w:val="24"/>
          <w:szCs w:val="24"/>
        </w:rPr>
        <w:t xml:space="preserve"> investigation of m6A regulatory genes</w:t>
      </w:r>
      <w:r w:rsidR="00A261E2">
        <w:rPr>
          <w:rFonts w:ascii="Times New Roman" w:hAnsi="Times New Roman" w:cs="Times New Roman"/>
          <w:sz w:val="24"/>
          <w:szCs w:val="24"/>
        </w:rPr>
        <w:t xml:space="preserve"> in soybeans</w:t>
      </w:r>
      <w:r w:rsidR="00D4254F">
        <w:rPr>
          <w:rFonts w:ascii="Times New Roman" w:hAnsi="Times New Roman" w:cs="Times New Roman"/>
          <w:sz w:val="24"/>
          <w:szCs w:val="24"/>
        </w:rPr>
        <w:t xml:space="preserve"> and a</w:t>
      </w:r>
      <w:r w:rsidR="00D31F7F">
        <w:rPr>
          <w:rFonts w:ascii="Times New Roman" w:hAnsi="Times New Roman" w:cs="Times New Roman"/>
          <w:sz w:val="24"/>
          <w:szCs w:val="24"/>
        </w:rPr>
        <w:t xml:space="preserve"> total of 42 </w:t>
      </w:r>
      <w:r w:rsidR="00D31F7F" w:rsidRPr="005A0C06">
        <w:rPr>
          <w:rFonts w:ascii="Times New Roman" w:hAnsi="Times New Roman" w:cs="Times New Roman"/>
          <w:sz w:val="24"/>
          <w:szCs w:val="24"/>
        </w:rPr>
        <w:t>m6A regulatory genes were identified</w:t>
      </w:r>
      <w:r w:rsidR="00D31F7F">
        <w:rPr>
          <w:rFonts w:ascii="Times New Roman" w:hAnsi="Times New Roman" w:cs="Times New Roman"/>
          <w:sz w:val="24"/>
          <w:szCs w:val="24"/>
        </w:rPr>
        <w:t xml:space="preserve">. </w:t>
      </w:r>
      <w:r w:rsidR="00D31F7F" w:rsidRPr="001A0085">
        <w:rPr>
          <w:rFonts w:ascii="Times New Roman" w:hAnsi="Times New Roman" w:cs="Times New Roman"/>
          <w:color w:val="FF0000"/>
          <w:sz w:val="24"/>
          <w:szCs w:val="24"/>
          <w:rPrChange w:id="116" w:author="Joy Prokash Debnath" w:date="2024-12-30T13:30:00Z" w16du:dateUtc="2024-12-30T07:30:00Z">
            <w:rPr>
              <w:rFonts w:ascii="Times New Roman" w:hAnsi="Times New Roman" w:cs="Times New Roman"/>
              <w:sz w:val="24"/>
              <w:szCs w:val="24"/>
            </w:rPr>
          </w:rPrChange>
        </w:rPr>
        <w:t>w</w:t>
      </w:r>
      <w:r w:rsidR="00D31F7F" w:rsidRPr="005A0C06">
        <w:rPr>
          <w:rFonts w:ascii="Times New Roman" w:hAnsi="Times New Roman" w:cs="Times New Roman"/>
          <w:sz w:val="24"/>
          <w:szCs w:val="24"/>
        </w:rPr>
        <w:t>e analyzed the features of these genes in terms of gene structure, conserved domains, and motifs.</w:t>
      </w:r>
      <w:r w:rsidR="00BC679F">
        <w:rPr>
          <w:rFonts w:ascii="Times New Roman" w:hAnsi="Times New Roman" w:cs="Times New Roman"/>
          <w:sz w:val="24"/>
          <w:szCs w:val="24"/>
        </w:rPr>
        <w:t xml:space="preserve"> Phylogenetic study and duplication </w:t>
      </w:r>
      <w:r w:rsidR="00AB4AC8">
        <w:rPr>
          <w:rFonts w:ascii="Times New Roman" w:hAnsi="Times New Roman" w:cs="Times New Roman"/>
          <w:sz w:val="24"/>
          <w:szCs w:val="24"/>
        </w:rPr>
        <w:t>events were also examined.</w:t>
      </w:r>
      <w:r w:rsidR="00F258F8">
        <w:rPr>
          <w:rFonts w:ascii="Times New Roman" w:hAnsi="Times New Roman" w:cs="Times New Roman"/>
          <w:sz w:val="24"/>
          <w:szCs w:val="24"/>
        </w:rPr>
        <w:t xml:space="preserve"> </w:t>
      </w:r>
      <w:r w:rsidR="00F258F8" w:rsidRPr="005A0C06">
        <w:rPr>
          <w:rFonts w:ascii="Times New Roman" w:hAnsi="Times New Roman" w:cs="Times New Roman"/>
          <w:sz w:val="24"/>
          <w:szCs w:val="24"/>
        </w:rPr>
        <w:t xml:space="preserve">Functional analysis of m6A regulatory genes in cis-elements, </w:t>
      </w:r>
      <w:r w:rsidR="000E3820">
        <w:rPr>
          <w:rFonts w:ascii="Times New Roman" w:hAnsi="Times New Roman" w:cs="Times New Roman"/>
          <w:sz w:val="24"/>
          <w:szCs w:val="24"/>
        </w:rPr>
        <w:t xml:space="preserve">and </w:t>
      </w:r>
      <w:r w:rsidR="00F258F8" w:rsidRPr="005A0C06">
        <w:rPr>
          <w:rFonts w:ascii="Times New Roman" w:hAnsi="Times New Roman" w:cs="Times New Roman"/>
          <w:sz w:val="24"/>
          <w:szCs w:val="24"/>
        </w:rPr>
        <w:t>interaction networks,</w:t>
      </w:r>
      <w:r w:rsidR="000B79D5">
        <w:rPr>
          <w:rFonts w:ascii="Times New Roman" w:hAnsi="Times New Roman" w:cs="Times New Roman"/>
          <w:sz w:val="24"/>
          <w:szCs w:val="24"/>
        </w:rPr>
        <w:t xml:space="preserve"> </w:t>
      </w:r>
      <w:r w:rsidR="00F258F8" w:rsidRPr="005A0C06">
        <w:rPr>
          <w:rFonts w:ascii="Times New Roman" w:hAnsi="Times New Roman" w:cs="Times New Roman"/>
          <w:sz w:val="24"/>
          <w:szCs w:val="24"/>
        </w:rPr>
        <w:t xml:space="preserve">demonstrated their crucial roles in </w:t>
      </w:r>
      <w:r w:rsidR="000E3820">
        <w:rPr>
          <w:rFonts w:ascii="Times New Roman" w:hAnsi="Times New Roman" w:cs="Times New Roman"/>
          <w:sz w:val="24"/>
          <w:szCs w:val="24"/>
        </w:rPr>
        <w:t xml:space="preserve">soybeans. </w:t>
      </w:r>
      <w:r w:rsidR="000E3820" w:rsidRPr="000E3820">
        <w:rPr>
          <w:rFonts w:ascii="Times New Roman" w:hAnsi="Times New Roman" w:cs="Times New Roman"/>
          <w:sz w:val="24"/>
          <w:szCs w:val="24"/>
        </w:rPr>
        <w:t>The altered expression pattern of these genes ha</w:t>
      </w:r>
      <w:r w:rsidR="00025DDB">
        <w:rPr>
          <w:rFonts w:ascii="Times New Roman" w:hAnsi="Times New Roman" w:cs="Times New Roman"/>
          <w:sz w:val="24"/>
          <w:szCs w:val="24"/>
        </w:rPr>
        <w:t>d</w:t>
      </w:r>
      <w:r w:rsidR="000E3820" w:rsidRPr="000E3820">
        <w:rPr>
          <w:rFonts w:ascii="Times New Roman" w:hAnsi="Times New Roman" w:cs="Times New Roman"/>
          <w:sz w:val="24"/>
          <w:szCs w:val="24"/>
        </w:rPr>
        <w:t xml:space="preserve"> been profiled </w:t>
      </w:r>
      <w:r w:rsidR="00025DDB">
        <w:rPr>
          <w:rFonts w:ascii="Times New Roman" w:hAnsi="Times New Roman" w:cs="Times New Roman"/>
          <w:sz w:val="24"/>
          <w:szCs w:val="24"/>
        </w:rPr>
        <w:t xml:space="preserve">in </w:t>
      </w:r>
      <w:proofErr w:type="gramStart"/>
      <w:r w:rsidR="00025DDB">
        <w:rPr>
          <w:rFonts w:ascii="Times New Roman" w:hAnsi="Times New Roman" w:cs="Times New Roman"/>
          <w:sz w:val="24"/>
          <w:szCs w:val="24"/>
        </w:rPr>
        <w:t>roots,  nodules</w:t>
      </w:r>
      <w:proofErr w:type="gramEnd"/>
      <w:r w:rsidR="00025DDB">
        <w:rPr>
          <w:rFonts w:ascii="Times New Roman" w:hAnsi="Times New Roman" w:cs="Times New Roman"/>
          <w:sz w:val="24"/>
          <w:szCs w:val="24"/>
        </w:rPr>
        <w:t xml:space="preserve">, </w:t>
      </w:r>
      <w:r w:rsidR="000E3820" w:rsidRPr="000E3820">
        <w:rPr>
          <w:rFonts w:ascii="Times New Roman" w:hAnsi="Times New Roman" w:cs="Times New Roman"/>
          <w:sz w:val="24"/>
          <w:szCs w:val="24"/>
        </w:rPr>
        <w:t>abiotic and biotic stresses</w:t>
      </w:r>
      <w:r w:rsidR="000E3820">
        <w:rPr>
          <w:rFonts w:ascii="Times New Roman" w:hAnsi="Times New Roman" w:cs="Times New Roman"/>
          <w:sz w:val="24"/>
          <w:szCs w:val="24"/>
        </w:rPr>
        <w:t xml:space="preserve">. </w:t>
      </w:r>
      <w:r w:rsidR="00972EF9">
        <w:rPr>
          <w:rFonts w:ascii="Times New Roman" w:hAnsi="Times New Roman" w:cs="Times New Roman"/>
          <w:sz w:val="24"/>
          <w:szCs w:val="24"/>
        </w:rPr>
        <w:t>This study gives a</w:t>
      </w:r>
      <w:r w:rsidR="006F3104" w:rsidRPr="006F3104">
        <w:rPr>
          <w:rFonts w:ascii="Times New Roman" w:hAnsi="Times New Roman" w:cs="Times New Roman"/>
          <w:sz w:val="24"/>
          <w:szCs w:val="24"/>
        </w:rPr>
        <w:t xml:space="preserve"> reference framework for investigating the functional variety of soybean m6A regulatory genes at the epigenetic level</w:t>
      </w:r>
      <w:r w:rsidR="00972EF9">
        <w:rPr>
          <w:rFonts w:ascii="Times New Roman" w:hAnsi="Times New Roman" w:cs="Times New Roman"/>
          <w:sz w:val="24"/>
          <w:szCs w:val="24"/>
        </w:rPr>
        <w:t>.</w:t>
      </w:r>
      <w:commentRangeEnd w:id="115"/>
      <w:r w:rsidR="001A0085">
        <w:rPr>
          <w:rStyle w:val="CommentReference"/>
        </w:rPr>
        <w:commentReference w:id="115"/>
      </w:r>
    </w:p>
    <w:p w14:paraId="25940BB1" w14:textId="7279FCF8" w:rsidR="00BC4D4B" w:rsidRPr="00104E43" w:rsidRDefault="00104E43" w:rsidP="006A73B5">
      <w:pPr>
        <w:spacing w:line="360" w:lineRule="auto"/>
        <w:jc w:val="both"/>
        <w:rPr>
          <w:rFonts w:ascii="Times New Roman" w:hAnsi="Times New Roman" w:cs="Times New Roman"/>
          <w:b/>
          <w:bCs/>
          <w:sz w:val="24"/>
          <w:szCs w:val="24"/>
        </w:rPr>
      </w:pPr>
      <w:r w:rsidRPr="00104E43">
        <w:rPr>
          <w:rFonts w:ascii="Times New Roman" w:hAnsi="Times New Roman" w:cs="Times New Roman"/>
          <w:b/>
          <w:bCs/>
          <w:sz w:val="24"/>
          <w:szCs w:val="24"/>
        </w:rPr>
        <w:t>6. R</w:t>
      </w:r>
      <w:r w:rsidR="00BC4D4B" w:rsidRPr="00104E43">
        <w:rPr>
          <w:rFonts w:ascii="Times New Roman" w:hAnsi="Times New Roman" w:cs="Times New Roman"/>
          <w:b/>
          <w:bCs/>
          <w:sz w:val="24"/>
          <w:szCs w:val="24"/>
        </w:rPr>
        <w:t>eferences</w:t>
      </w:r>
    </w:p>
    <w:p w14:paraId="65A87039" w14:textId="73BFEB82" w:rsidR="00FD3003" w:rsidRPr="00FD3003" w:rsidRDefault="0073157E"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FD3003" w:rsidRPr="00FD3003">
        <w:rPr>
          <w:rFonts w:ascii="Times New Roman" w:hAnsi="Times New Roman" w:cs="Times New Roman"/>
          <w:noProof/>
          <w:sz w:val="24"/>
          <w:szCs w:val="24"/>
        </w:rPr>
        <w:t>[1]</w:t>
      </w:r>
      <w:r w:rsidR="00FD3003" w:rsidRPr="00FD3003">
        <w:rPr>
          <w:rFonts w:ascii="Times New Roman" w:hAnsi="Times New Roman" w:cs="Times New Roman"/>
          <w:noProof/>
          <w:sz w:val="24"/>
          <w:szCs w:val="24"/>
        </w:rPr>
        <w:tab/>
        <w:t xml:space="preserve">Z. Tao, F. Yan, M. Hahn, and Z. Ma, “Regulatory roles of epigenetic modifications in plant ‑ phytopathogen interactions,” </w:t>
      </w:r>
      <w:r w:rsidR="00FD3003" w:rsidRPr="00FD3003">
        <w:rPr>
          <w:rFonts w:ascii="Times New Roman" w:hAnsi="Times New Roman" w:cs="Times New Roman"/>
          <w:i/>
          <w:iCs/>
          <w:noProof/>
          <w:sz w:val="24"/>
          <w:szCs w:val="24"/>
        </w:rPr>
        <w:t>Crop Heal.</w:t>
      </w:r>
      <w:r w:rsidR="00FD3003" w:rsidRPr="00FD3003">
        <w:rPr>
          <w:rFonts w:ascii="Times New Roman" w:hAnsi="Times New Roman" w:cs="Times New Roman"/>
          <w:noProof/>
          <w:sz w:val="24"/>
          <w:szCs w:val="24"/>
        </w:rPr>
        <w:t>, pp. 1–20, 2023, doi: 10.1007/s44297-</w:t>
      </w:r>
      <w:r w:rsidR="00FD3003" w:rsidRPr="00FD3003">
        <w:rPr>
          <w:rFonts w:ascii="Times New Roman" w:hAnsi="Times New Roman" w:cs="Times New Roman"/>
          <w:noProof/>
          <w:sz w:val="24"/>
          <w:szCs w:val="24"/>
        </w:rPr>
        <w:lastRenderedPageBreak/>
        <w:t>023-00003-y.</w:t>
      </w:r>
    </w:p>
    <w:p w14:paraId="09E63897"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w:t>
      </w:r>
      <w:r w:rsidRPr="00FD3003">
        <w:rPr>
          <w:rFonts w:ascii="Times New Roman" w:hAnsi="Times New Roman" w:cs="Times New Roman"/>
          <w:noProof/>
          <w:sz w:val="24"/>
          <w:szCs w:val="24"/>
        </w:rPr>
        <w:tab/>
        <w:t xml:space="preserve">C. Deans and K. A. Maggert, “What do you mean, ‘Epigenetic’?,” </w:t>
      </w:r>
      <w:r w:rsidRPr="00FD3003">
        <w:rPr>
          <w:rFonts w:ascii="Times New Roman" w:hAnsi="Times New Roman" w:cs="Times New Roman"/>
          <w:i/>
          <w:iCs/>
          <w:noProof/>
          <w:sz w:val="24"/>
          <w:szCs w:val="24"/>
        </w:rPr>
        <w:t>Genetics</w:t>
      </w:r>
      <w:r w:rsidRPr="00FD3003">
        <w:rPr>
          <w:rFonts w:ascii="Times New Roman" w:hAnsi="Times New Roman" w:cs="Times New Roman"/>
          <w:noProof/>
          <w:sz w:val="24"/>
          <w:szCs w:val="24"/>
        </w:rPr>
        <w:t>, vol. 199, no. 4, pp. 887–896, 2015, doi: 10.1534/genetics.114.173492.</w:t>
      </w:r>
    </w:p>
    <w:p w14:paraId="6015B253"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w:t>
      </w:r>
      <w:r w:rsidRPr="00FD3003">
        <w:rPr>
          <w:rFonts w:ascii="Times New Roman" w:hAnsi="Times New Roman" w:cs="Times New Roman"/>
          <w:noProof/>
          <w:sz w:val="24"/>
          <w:szCs w:val="24"/>
        </w:rPr>
        <w:tab/>
        <w:t xml:space="preserve">J. Tang, S. Chen, and G. Jia, “Detection, regulation, and functions of RNA N6-methyladenosine modification in plants,” </w:t>
      </w:r>
      <w:r w:rsidRPr="00FD3003">
        <w:rPr>
          <w:rFonts w:ascii="Times New Roman" w:hAnsi="Times New Roman" w:cs="Times New Roman"/>
          <w:i/>
          <w:iCs/>
          <w:noProof/>
          <w:sz w:val="24"/>
          <w:szCs w:val="24"/>
        </w:rPr>
        <w:t>Plant Commun.</w:t>
      </w:r>
      <w:r w:rsidRPr="00FD3003">
        <w:rPr>
          <w:rFonts w:ascii="Times New Roman" w:hAnsi="Times New Roman" w:cs="Times New Roman"/>
          <w:noProof/>
          <w:sz w:val="24"/>
          <w:szCs w:val="24"/>
        </w:rPr>
        <w:t>, vol. 4, no. 3, p. 100546, 2023, doi: 10.1016/j.xplc.2023.100546.</w:t>
      </w:r>
    </w:p>
    <w:p w14:paraId="3B670035"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w:t>
      </w:r>
      <w:r w:rsidRPr="00FD3003">
        <w:rPr>
          <w:rFonts w:ascii="Times New Roman" w:hAnsi="Times New Roman" w:cs="Times New Roman"/>
          <w:noProof/>
          <w:sz w:val="24"/>
          <w:szCs w:val="24"/>
        </w:rPr>
        <w:tab/>
        <w:t xml:space="preserve">Z. Liang, A. Riaz, S. Chachar, Y. Ding, H. Du, and X. Gu, “Epigenetic Modifications of mRNA and DNA in Plants,” </w:t>
      </w:r>
      <w:r w:rsidRPr="00FD3003">
        <w:rPr>
          <w:rFonts w:ascii="Times New Roman" w:hAnsi="Times New Roman" w:cs="Times New Roman"/>
          <w:i/>
          <w:iCs/>
          <w:noProof/>
          <w:sz w:val="24"/>
          <w:szCs w:val="24"/>
        </w:rPr>
        <w:t>Mol. Plant</w:t>
      </w:r>
      <w:r w:rsidRPr="00FD3003">
        <w:rPr>
          <w:rFonts w:ascii="Times New Roman" w:hAnsi="Times New Roman" w:cs="Times New Roman"/>
          <w:noProof/>
          <w:sz w:val="24"/>
          <w:szCs w:val="24"/>
        </w:rPr>
        <w:t>, vol. 13, no. 1, pp. 14–30, 2020, doi: 10.1016/j.molp.2019.12.007.</w:t>
      </w:r>
    </w:p>
    <w:p w14:paraId="797FB3DD"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w:t>
      </w:r>
      <w:r w:rsidRPr="00FD3003">
        <w:rPr>
          <w:rFonts w:ascii="Times New Roman" w:hAnsi="Times New Roman" w:cs="Times New Roman"/>
          <w:noProof/>
          <w:sz w:val="24"/>
          <w:szCs w:val="24"/>
        </w:rPr>
        <w:tab/>
        <w:t xml:space="preserve">P. Boccaletto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“MODOMICS: A database of RNA modification pathways. 2017 update,”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46, no. D1, pp. D303–D307, 2018, doi: 10.1093/nar/gkx1030.</w:t>
      </w:r>
    </w:p>
    <w:p w14:paraId="3324117C"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w:t>
      </w:r>
      <w:r w:rsidRPr="00FD3003">
        <w:rPr>
          <w:rFonts w:ascii="Times New Roman" w:hAnsi="Times New Roman" w:cs="Times New Roman"/>
          <w:noProof/>
          <w:sz w:val="24"/>
          <w:szCs w:val="24"/>
        </w:rPr>
        <w:tab/>
        <w:t xml:space="preserve">G. Bhatia, W. Prall, B. Sharma, and B. D. Gregory, “Covalent RNA modifications and their budding crosstalk with plant epigenetic processes,” </w:t>
      </w:r>
      <w:r w:rsidRPr="00FD3003">
        <w:rPr>
          <w:rFonts w:ascii="Times New Roman" w:hAnsi="Times New Roman" w:cs="Times New Roman"/>
          <w:i/>
          <w:iCs/>
          <w:noProof/>
          <w:sz w:val="24"/>
          <w:szCs w:val="24"/>
        </w:rPr>
        <w:t>Curr. Opin. Plant Biol.</w:t>
      </w:r>
      <w:r w:rsidRPr="00FD3003">
        <w:rPr>
          <w:rFonts w:ascii="Times New Roman" w:hAnsi="Times New Roman" w:cs="Times New Roman"/>
          <w:noProof/>
          <w:sz w:val="24"/>
          <w:szCs w:val="24"/>
        </w:rPr>
        <w:t>, vol. 69, no. 215, 2022, doi: 10.1016/j.pbi.2022.102287.</w:t>
      </w:r>
    </w:p>
    <w:p w14:paraId="09BF809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[7]</w:t>
      </w:r>
      <w:r w:rsidRPr="00FD3003">
        <w:rPr>
          <w:rFonts w:ascii="Times New Roman" w:hAnsi="Times New Roman" w:cs="Times New Roman"/>
          <w:noProof/>
          <w:sz w:val="24"/>
          <w:szCs w:val="24"/>
        </w:rPr>
        <w:tab/>
        <w:t xml:space="preserve">X. Fang, M. Li, T. Yu, G. Liu, and J. Wang, “Reversible N6-methyladenosine of RNA: The regulatory mechanisms on gene expression and implications in physiology and pathology,” </w:t>
      </w:r>
      <w:r w:rsidRPr="00FD3003">
        <w:rPr>
          <w:rFonts w:ascii="Times New Roman" w:hAnsi="Times New Roman" w:cs="Times New Roman"/>
          <w:i/>
          <w:iCs/>
          <w:noProof/>
          <w:sz w:val="24"/>
          <w:szCs w:val="24"/>
        </w:rPr>
        <w:t>Genes Dis.</w:t>
      </w:r>
      <w:r w:rsidRPr="00FD3003">
        <w:rPr>
          <w:rFonts w:ascii="Times New Roman" w:hAnsi="Times New Roman" w:cs="Times New Roman"/>
          <w:noProof/>
          <w:sz w:val="24"/>
          <w:szCs w:val="24"/>
        </w:rPr>
        <w:t>, vol. 7, no. 4, pp. 585–597, 2020, doi: https://doi.org/10.1016/j.gendis.2020.06.011.</w:t>
      </w:r>
    </w:p>
    <w:p w14:paraId="12B5D437"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[8]</w:t>
      </w:r>
      <w:r w:rsidRPr="00FD3003">
        <w:rPr>
          <w:rFonts w:ascii="Times New Roman" w:hAnsi="Times New Roman" w:cs="Times New Roman"/>
          <w:noProof/>
          <w:sz w:val="24"/>
          <w:szCs w:val="24"/>
        </w:rPr>
        <w:tab/>
        <w:t xml:space="preserve">Y. Wang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“Epigenetic modification of m 6 A regulator proteins in cancer,” pp. 1–19, 2023.</w:t>
      </w:r>
    </w:p>
    <w:p w14:paraId="649AF8E7"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[9]</w:t>
      </w:r>
      <w:r w:rsidRPr="00FD3003">
        <w:rPr>
          <w:rFonts w:ascii="Times New Roman" w:hAnsi="Times New Roman" w:cs="Times New Roman"/>
          <w:noProof/>
          <w:sz w:val="24"/>
          <w:szCs w:val="24"/>
        </w:rPr>
        <w:tab/>
        <w:t xml:space="preserve">L. Shen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“N6-Methyladenosine RNA Modification Regulates Shoot Stem Cell Fate in Arabidopsis,” </w:t>
      </w:r>
      <w:r w:rsidRPr="00FD3003">
        <w:rPr>
          <w:rFonts w:ascii="Times New Roman" w:hAnsi="Times New Roman" w:cs="Times New Roman"/>
          <w:i/>
          <w:iCs/>
          <w:noProof/>
          <w:sz w:val="24"/>
          <w:szCs w:val="24"/>
        </w:rPr>
        <w:t>Dev. Cell</w:t>
      </w:r>
      <w:r w:rsidRPr="00FD3003">
        <w:rPr>
          <w:rFonts w:ascii="Times New Roman" w:hAnsi="Times New Roman" w:cs="Times New Roman"/>
          <w:noProof/>
          <w:sz w:val="24"/>
          <w:szCs w:val="24"/>
        </w:rPr>
        <w:t>, vol. 38, no. 2, pp. 186–200, 2016, doi: 10.1016/j.devcel.2016.06.008.</w:t>
      </w:r>
    </w:p>
    <w:p w14:paraId="284B953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[10]</w:t>
      </w:r>
      <w:r w:rsidRPr="00FD3003">
        <w:rPr>
          <w:rFonts w:ascii="Times New Roman" w:hAnsi="Times New Roman" w:cs="Times New Roman"/>
          <w:noProof/>
          <w:sz w:val="24"/>
          <w:szCs w:val="24"/>
        </w:rPr>
        <w:tab/>
        <w:t xml:space="preserve">Z. Bodi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“Adenosine methylation in Arabidopsis mRNA is associated with the 3′ end and reduced levels cause developmental defects,” </w:t>
      </w:r>
      <w:r w:rsidRPr="00FD3003">
        <w:rPr>
          <w:rFonts w:ascii="Times New Roman" w:hAnsi="Times New Roman" w:cs="Times New Roman"/>
          <w:i/>
          <w:iCs/>
          <w:noProof/>
          <w:sz w:val="24"/>
          <w:szCs w:val="24"/>
        </w:rPr>
        <w:t>Front. Plant Sci.</w:t>
      </w:r>
      <w:r w:rsidRPr="00FD3003">
        <w:rPr>
          <w:rFonts w:ascii="Times New Roman" w:hAnsi="Times New Roman" w:cs="Times New Roman"/>
          <w:noProof/>
          <w:sz w:val="24"/>
          <w:szCs w:val="24"/>
        </w:rPr>
        <w:t>, vol. 3, no. MAR, pp. 1–10, 2012, doi: 10.3389/fpls.2012.00048.</w:t>
      </w:r>
    </w:p>
    <w:p w14:paraId="76A8ADB4"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lastRenderedPageBreak/>
        <w:t>[11]</w:t>
      </w:r>
      <w:r w:rsidRPr="00FD3003">
        <w:rPr>
          <w:rFonts w:ascii="Times New Roman" w:hAnsi="Times New Roman" w:cs="Times New Roman"/>
          <w:noProof/>
          <w:sz w:val="24"/>
          <w:szCs w:val="24"/>
        </w:rPr>
        <w:tab/>
        <w:t xml:space="preserve">S. Zhong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“MTA is an Arabidopsis messenger RNA adenosine methylase and interacts with a homolog of a sex-specific splicing factor,” </w:t>
      </w:r>
      <w:r w:rsidRPr="00FD3003">
        <w:rPr>
          <w:rFonts w:ascii="Times New Roman" w:hAnsi="Times New Roman" w:cs="Times New Roman"/>
          <w:i/>
          <w:iCs/>
          <w:noProof/>
          <w:sz w:val="24"/>
          <w:szCs w:val="24"/>
        </w:rPr>
        <w:t>Plant Cell</w:t>
      </w:r>
      <w:r w:rsidRPr="00FD3003">
        <w:rPr>
          <w:rFonts w:ascii="Times New Roman" w:hAnsi="Times New Roman" w:cs="Times New Roman"/>
          <w:noProof/>
          <w:sz w:val="24"/>
          <w:szCs w:val="24"/>
        </w:rPr>
        <w:t>, vol. 20, no. 5, pp. 1278–1288, 2008, doi: 10.1105/tpc.108.058883.</w:t>
      </w:r>
    </w:p>
    <w:p w14:paraId="401CD836"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[12]</w:t>
      </w:r>
      <w:r w:rsidRPr="00FD3003">
        <w:rPr>
          <w:rFonts w:ascii="Times New Roman" w:hAnsi="Times New Roman" w:cs="Times New Roman"/>
          <w:noProof/>
          <w:sz w:val="24"/>
          <w:szCs w:val="24"/>
        </w:rPr>
        <w:tab/>
        <w:t>J. Hu, S. Manduzio, and H. Kang, “Epitranscriptomic RNA Methylation in Plant Development and Abiotic Stress Responses,” vol. 10, no. April, pp. 1–11, 2019, doi: 10.3389/fpls.2019.00500.</w:t>
      </w:r>
    </w:p>
    <w:p w14:paraId="2D9F7958"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[13]</w:t>
      </w:r>
      <w:r w:rsidRPr="00FD3003">
        <w:rPr>
          <w:rFonts w:ascii="Times New Roman" w:hAnsi="Times New Roman" w:cs="Times New Roman"/>
          <w:noProof/>
          <w:sz w:val="24"/>
          <w:szCs w:val="24"/>
        </w:rPr>
        <w:tab/>
        <w:t xml:space="preserve">K. Růžička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“Identification of factors required for m6A mRNA methylation in Arabidopsis reveals a role for the conserved E3 ubiquitin ligase HAKAI,” </w:t>
      </w:r>
      <w:r w:rsidRPr="00FD3003">
        <w:rPr>
          <w:rFonts w:ascii="Times New Roman" w:hAnsi="Times New Roman" w:cs="Times New Roman"/>
          <w:i/>
          <w:iCs/>
          <w:noProof/>
          <w:sz w:val="24"/>
          <w:szCs w:val="24"/>
        </w:rPr>
        <w:t>New Phytol.</w:t>
      </w:r>
      <w:r w:rsidRPr="00FD3003">
        <w:rPr>
          <w:rFonts w:ascii="Times New Roman" w:hAnsi="Times New Roman" w:cs="Times New Roman"/>
          <w:noProof/>
          <w:sz w:val="24"/>
          <w:szCs w:val="24"/>
        </w:rPr>
        <w:t>, vol. 215, no. 1, pp. 157–172, 2017, doi: 10.1111/nph.14586.</w:t>
      </w:r>
    </w:p>
    <w:p w14:paraId="59FEE3C2"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[14]</w:t>
      </w:r>
      <w:r w:rsidRPr="00FD3003">
        <w:rPr>
          <w:rFonts w:ascii="Times New Roman" w:hAnsi="Times New Roman" w:cs="Times New Roman"/>
          <w:noProof/>
          <w:sz w:val="24"/>
          <w:szCs w:val="24"/>
        </w:rPr>
        <w:tab/>
        <w:t xml:space="preserve">J. Liu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“A METTL3-METTL14 complex mediates mammalian nuclear RNA N6-adenosine methylation.,” </w:t>
      </w:r>
      <w:r w:rsidRPr="00FD3003">
        <w:rPr>
          <w:rFonts w:ascii="Times New Roman" w:hAnsi="Times New Roman" w:cs="Times New Roman"/>
          <w:i/>
          <w:iCs/>
          <w:noProof/>
          <w:sz w:val="24"/>
          <w:szCs w:val="24"/>
        </w:rPr>
        <w:t>Nat. Chem. Biol.</w:t>
      </w:r>
      <w:r w:rsidRPr="00FD3003">
        <w:rPr>
          <w:rFonts w:ascii="Times New Roman" w:hAnsi="Times New Roman" w:cs="Times New Roman"/>
          <w:noProof/>
          <w:sz w:val="24"/>
          <w:szCs w:val="24"/>
        </w:rPr>
        <w:t>, vol. 10, no. 2, pp. 93–95, 2014, doi: 10.1038/nchembio.1432.</w:t>
      </w:r>
    </w:p>
    <w:p w14:paraId="22746B8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[15]</w:t>
      </w:r>
      <w:r w:rsidRPr="00FD3003">
        <w:rPr>
          <w:rFonts w:ascii="Times New Roman" w:hAnsi="Times New Roman" w:cs="Times New Roman"/>
          <w:noProof/>
          <w:sz w:val="24"/>
          <w:szCs w:val="24"/>
        </w:rPr>
        <w:tab/>
        <w:t xml:space="preserve">J. Liu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“VIRMA mediates preferential m6A mRNA methylation in 3′UTR and near stop codon and associates with alternative polyadenylation,” </w:t>
      </w:r>
      <w:r w:rsidRPr="00FD3003">
        <w:rPr>
          <w:rFonts w:ascii="Times New Roman" w:hAnsi="Times New Roman" w:cs="Times New Roman"/>
          <w:i/>
          <w:iCs/>
          <w:noProof/>
          <w:sz w:val="24"/>
          <w:szCs w:val="24"/>
        </w:rPr>
        <w:t>Cell Discov.</w:t>
      </w:r>
      <w:r w:rsidRPr="00FD3003">
        <w:rPr>
          <w:rFonts w:ascii="Times New Roman" w:hAnsi="Times New Roman" w:cs="Times New Roman"/>
          <w:noProof/>
          <w:sz w:val="24"/>
          <w:szCs w:val="24"/>
        </w:rPr>
        <w:t>, vol. 4, no. 1, 2018, doi: 10.1038/s41421-018-0019-0.</w:t>
      </w:r>
    </w:p>
    <w:p w14:paraId="674F1DD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[16]</w:t>
      </w:r>
      <w:r w:rsidRPr="00FD3003">
        <w:rPr>
          <w:rFonts w:ascii="Times New Roman" w:hAnsi="Times New Roman" w:cs="Times New Roman"/>
          <w:noProof/>
          <w:sz w:val="24"/>
          <w:szCs w:val="24"/>
        </w:rPr>
        <w:tab/>
        <w:t xml:space="preserve">G. Jia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“N6-Methyladenosine in nuclear RNA is a major substrate of the obesity-associated FTO,” </w:t>
      </w:r>
      <w:r w:rsidRPr="00FD3003">
        <w:rPr>
          <w:rFonts w:ascii="Times New Roman" w:hAnsi="Times New Roman" w:cs="Times New Roman"/>
          <w:i/>
          <w:iCs/>
          <w:noProof/>
          <w:sz w:val="24"/>
          <w:szCs w:val="24"/>
        </w:rPr>
        <w:t>Nat. Chem. Biol.</w:t>
      </w:r>
      <w:r w:rsidRPr="00FD3003">
        <w:rPr>
          <w:rFonts w:ascii="Times New Roman" w:hAnsi="Times New Roman" w:cs="Times New Roman"/>
          <w:noProof/>
          <w:sz w:val="24"/>
          <w:szCs w:val="24"/>
        </w:rPr>
        <w:t>, vol. 7, no. 12, pp. 885–887, 2011, doi: 10.1038/nchembio.687.</w:t>
      </w:r>
    </w:p>
    <w:p w14:paraId="6139D471"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[17]</w:t>
      </w:r>
      <w:r w:rsidRPr="00FD3003">
        <w:rPr>
          <w:rFonts w:ascii="Times New Roman" w:hAnsi="Times New Roman" w:cs="Times New Roman"/>
          <w:noProof/>
          <w:sz w:val="24"/>
          <w:szCs w:val="24"/>
        </w:rPr>
        <w:tab/>
        <w:t xml:space="preserve">G. Zheng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“ALKBH5 Is a Mammalian RNA Demethylase that Impacts RNA Metabolism and Mouse Fertility,” </w:t>
      </w:r>
      <w:r w:rsidRPr="00FD3003">
        <w:rPr>
          <w:rFonts w:ascii="Times New Roman" w:hAnsi="Times New Roman" w:cs="Times New Roman"/>
          <w:i/>
          <w:iCs/>
          <w:noProof/>
          <w:sz w:val="24"/>
          <w:szCs w:val="24"/>
        </w:rPr>
        <w:t>Mol. Cell</w:t>
      </w:r>
      <w:r w:rsidRPr="00FD3003">
        <w:rPr>
          <w:rFonts w:ascii="Times New Roman" w:hAnsi="Times New Roman" w:cs="Times New Roman"/>
          <w:noProof/>
          <w:sz w:val="24"/>
          <w:szCs w:val="24"/>
        </w:rPr>
        <w:t>, vol. 49, no. 1, pp. 18–29, 2013, doi: https://doi.org/10.1016/j.molcel.2012.10.015.</w:t>
      </w:r>
    </w:p>
    <w:p w14:paraId="0297EA7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[18]</w:t>
      </w:r>
      <w:r w:rsidRPr="00FD3003">
        <w:rPr>
          <w:rFonts w:ascii="Times New Roman" w:hAnsi="Times New Roman" w:cs="Times New Roman"/>
          <w:noProof/>
          <w:sz w:val="24"/>
          <w:szCs w:val="24"/>
        </w:rPr>
        <w:tab/>
        <w:t xml:space="preserve">H. C. Duan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“ALKBH10B is an RNA N6-methyladenosine demethylase affecting arabidopsis floral transition,” </w:t>
      </w:r>
      <w:r w:rsidRPr="00FD3003">
        <w:rPr>
          <w:rFonts w:ascii="Times New Roman" w:hAnsi="Times New Roman" w:cs="Times New Roman"/>
          <w:i/>
          <w:iCs/>
          <w:noProof/>
          <w:sz w:val="24"/>
          <w:szCs w:val="24"/>
        </w:rPr>
        <w:t>Plant Cell</w:t>
      </w:r>
      <w:r w:rsidRPr="00FD3003">
        <w:rPr>
          <w:rFonts w:ascii="Times New Roman" w:hAnsi="Times New Roman" w:cs="Times New Roman"/>
          <w:noProof/>
          <w:sz w:val="24"/>
          <w:szCs w:val="24"/>
        </w:rPr>
        <w:t>, vol. 29, no. 12, pp. 2995–3011, 2017, doi: 10.1105/tpc.16.00912.</w:t>
      </w:r>
    </w:p>
    <w:p w14:paraId="190B856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[19]</w:t>
      </w:r>
      <w:r w:rsidRPr="00FD3003">
        <w:rPr>
          <w:rFonts w:ascii="Times New Roman" w:hAnsi="Times New Roman" w:cs="Times New Roman"/>
          <w:noProof/>
          <w:sz w:val="24"/>
          <w:szCs w:val="24"/>
        </w:rPr>
        <w:tab/>
        <w:t xml:space="preserve">C. Xu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“Structural basis for selective binding of m6A RNA by the YTHDC1 YTH domain,” </w:t>
      </w:r>
      <w:r w:rsidRPr="00FD3003">
        <w:rPr>
          <w:rFonts w:ascii="Times New Roman" w:hAnsi="Times New Roman" w:cs="Times New Roman"/>
          <w:i/>
          <w:iCs/>
          <w:noProof/>
          <w:sz w:val="24"/>
          <w:szCs w:val="24"/>
        </w:rPr>
        <w:t>Nat. Chem. Biol.</w:t>
      </w:r>
      <w:r w:rsidRPr="00FD3003">
        <w:rPr>
          <w:rFonts w:ascii="Times New Roman" w:hAnsi="Times New Roman" w:cs="Times New Roman"/>
          <w:noProof/>
          <w:sz w:val="24"/>
          <w:szCs w:val="24"/>
        </w:rPr>
        <w:t>, vol. 10, no. 11, pp. 927–929, 2014, doi: 10.1038/nchembio.1654.</w:t>
      </w:r>
    </w:p>
    <w:p w14:paraId="6A0A22B4"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[20]</w:t>
      </w:r>
      <w:r w:rsidRPr="00FD3003">
        <w:rPr>
          <w:rFonts w:ascii="Times New Roman" w:hAnsi="Times New Roman" w:cs="Times New Roman"/>
          <w:noProof/>
          <w:sz w:val="24"/>
          <w:szCs w:val="24"/>
        </w:rPr>
        <w:tab/>
        <w:t xml:space="preserve">X. Wang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 6-methyladenosine-dependent regulation of messenger RNA stability,” </w:t>
      </w:r>
      <w:r w:rsidRPr="00FD3003">
        <w:rPr>
          <w:rFonts w:ascii="Times New Roman" w:hAnsi="Times New Roman" w:cs="Times New Roman"/>
          <w:i/>
          <w:iCs/>
          <w:noProof/>
          <w:sz w:val="24"/>
          <w:szCs w:val="24"/>
        </w:rPr>
        <w:lastRenderedPageBreak/>
        <w:t>Nature</w:t>
      </w:r>
      <w:r w:rsidRPr="00FD3003">
        <w:rPr>
          <w:rFonts w:ascii="Times New Roman" w:hAnsi="Times New Roman" w:cs="Times New Roman"/>
          <w:noProof/>
          <w:sz w:val="24"/>
          <w:szCs w:val="24"/>
        </w:rPr>
        <w:t>, vol. 505, no. 7481, pp. 117–120, 2014, doi: 10.1038/nature12730.</w:t>
      </w:r>
    </w:p>
    <w:p w14:paraId="21E23327"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[21]</w:t>
      </w:r>
      <w:r w:rsidRPr="00FD3003">
        <w:rPr>
          <w:rFonts w:ascii="Times New Roman" w:hAnsi="Times New Roman" w:cs="Times New Roman"/>
          <w:noProof/>
          <w:sz w:val="24"/>
          <w:szCs w:val="24"/>
        </w:rPr>
        <w:tab/>
        <w:t xml:space="preserve">X. Wang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“N6-methyladenosine Modulates Messenger RNA Translation Efficiency,” </w:t>
      </w:r>
      <w:r w:rsidRPr="00FD3003">
        <w:rPr>
          <w:rFonts w:ascii="Times New Roman" w:hAnsi="Times New Roman" w:cs="Times New Roman"/>
          <w:i/>
          <w:iCs/>
          <w:noProof/>
          <w:sz w:val="24"/>
          <w:szCs w:val="24"/>
        </w:rPr>
        <w:t>Cell</w:t>
      </w:r>
      <w:r w:rsidRPr="00FD3003">
        <w:rPr>
          <w:rFonts w:ascii="Times New Roman" w:hAnsi="Times New Roman" w:cs="Times New Roman"/>
          <w:noProof/>
          <w:sz w:val="24"/>
          <w:szCs w:val="24"/>
        </w:rPr>
        <w:t>, vol. 161, no. 6, pp. 1388–1399, 2015, doi: https://doi.org/10.1016/j.cell.2015.05.014.</w:t>
      </w:r>
    </w:p>
    <w:p w14:paraId="7DD117E3"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[22]</w:t>
      </w:r>
      <w:r w:rsidRPr="00FD3003">
        <w:rPr>
          <w:rFonts w:ascii="Times New Roman" w:hAnsi="Times New Roman" w:cs="Times New Roman"/>
          <w:noProof/>
          <w:sz w:val="24"/>
          <w:szCs w:val="24"/>
        </w:rPr>
        <w:tab/>
        <w:t xml:space="preserve">H. Shi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“YTHDF3 facilitates translation and decay of N 6-methyladenosine-modified RNA,” </w:t>
      </w:r>
      <w:r w:rsidRPr="00FD3003">
        <w:rPr>
          <w:rFonts w:ascii="Times New Roman" w:hAnsi="Times New Roman" w:cs="Times New Roman"/>
          <w:i/>
          <w:iCs/>
          <w:noProof/>
          <w:sz w:val="24"/>
          <w:szCs w:val="24"/>
        </w:rPr>
        <w:t>Cell Res.</w:t>
      </w:r>
      <w:r w:rsidRPr="00FD3003">
        <w:rPr>
          <w:rFonts w:ascii="Times New Roman" w:hAnsi="Times New Roman" w:cs="Times New Roman"/>
          <w:noProof/>
          <w:sz w:val="24"/>
          <w:szCs w:val="24"/>
        </w:rPr>
        <w:t>, vol. 27, no. 3, pp. 315–328, 2017, doi: 10.1038/cr.2017.15.</w:t>
      </w:r>
    </w:p>
    <w:p w14:paraId="598E4C8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[23]</w:t>
      </w:r>
      <w:r w:rsidRPr="00FD3003">
        <w:rPr>
          <w:rFonts w:ascii="Times New Roman" w:hAnsi="Times New Roman" w:cs="Times New Roman"/>
          <w:noProof/>
          <w:sz w:val="24"/>
          <w:szCs w:val="24"/>
        </w:rPr>
        <w:tab/>
        <w:t xml:space="preserve">H. Huang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“Recognition of RNA N 6 -methyladenosine by IGF2BP proteins enhances mRNA stability and translation,” </w:t>
      </w:r>
      <w:r w:rsidRPr="00FD3003">
        <w:rPr>
          <w:rFonts w:ascii="Times New Roman" w:hAnsi="Times New Roman" w:cs="Times New Roman"/>
          <w:i/>
          <w:iCs/>
          <w:noProof/>
          <w:sz w:val="24"/>
          <w:szCs w:val="24"/>
        </w:rPr>
        <w:t>Nat. Cell Biol.</w:t>
      </w:r>
      <w:r w:rsidRPr="00FD3003">
        <w:rPr>
          <w:rFonts w:ascii="Times New Roman" w:hAnsi="Times New Roman" w:cs="Times New Roman"/>
          <w:noProof/>
          <w:sz w:val="24"/>
          <w:szCs w:val="24"/>
        </w:rPr>
        <w:t>, vol. 20, no. 3, pp. 285–295, 2018, doi: 10.1038/s41556-018-0045-z.</w:t>
      </w:r>
    </w:p>
    <w:p w14:paraId="431BF5C5"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[24]</w:t>
      </w:r>
      <w:r w:rsidRPr="00FD3003">
        <w:rPr>
          <w:rFonts w:ascii="Times New Roman" w:hAnsi="Times New Roman" w:cs="Times New Roman"/>
          <w:noProof/>
          <w:sz w:val="24"/>
          <w:szCs w:val="24"/>
        </w:rPr>
        <w:tab/>
        <w:t xml:space="preserve">B. M. Edens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“FMRP Modulates Neural Differentiation through m6A-Dependent mRNA Nuclear Export,” </w:t>
      </w:r>
      <w:r w:rsidRPr="00FD3003">
        <w:rPr>
          <w:rFonts w:ascii="Times New Roman" w:hAnsi="Times New Roman" w:cs="Times New Roman"/>
          <w:i/>
          <w:iCs/>
          <w:noProof/>
          <w:sz w:val="24"/>
          <w:szCs w:val="24"/>
        </w:rPr>
        <w:t>Cell Rep.</w:t>
      </w:r>
      <w:r w:rsidRPr="00FD3003">
        <w:rPr>
          <w:rFonts w:ascii="Times New Roman" w:hAnsi="Times New Roman" w:cs="Times New Roman"/>
          <w:noProof/>
          <w:sz w:val="24"/>
          <w:szCs w:val="24"/>
        </w:rPr>
        <w:t>, vol. 28, no. 4, pp. 845-854.e5, 2019, doi: https://doi.org/10.1016/j.celrep.2019.06.072.</w:t>
      </w:r>
    </w:p>
    <w:p w14:paraId="22B06F05"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[25]</w:t>
      </w:r>
      <w:r w:rsidRPr="00FD3003">
        <w:rPr>
          <w:rFonts w:ascii="Times New Roman" w:hAnsi="Times New Roman" w:cs="Times New Roman"/>
          <w:noProof/>
          <w:sz w:val="24"/>
          <w:szCs w:val="24"/>
        </w:rPr>
        <w:tab/>
        <w:t xml:space="preserve">I. A. Roundtree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“YTHDC1 mediates nuclear export of N6-methyladenosine methylated mRNAs,” </w:t>
      </w:r>
      <w:r w:rsidRPr="00FD3003">
        <w:rPr>
          <w:rFonts w:ascii="Times New Roman" w:hAnsi="Times New Roman" w:cs="Times New Roman"/>
          <w:i/>
          <w:iCs/>
          <w:noProof/>
          <w:sz w:val="24"/>
          <w:szCs w:val="24"/>
        </w:rPr>
        <w:t>Elife</w:t>
      </w:r>
      <w:r w:rsidRPr="00FD3003">
        <w:rPr>
          <w:rFonts w:ascii="Times New Roman" w:hAnsi="Times New Roman" w:cs="Times New Roman"/>
          <w:noProof/>
          <w:sz w:val="24"/>
          <w:szCs w:val="24"/>
        </w:rPr>
        <w:t>, vol. 6, p. e31311, 2017, doi: 10.7554/eLife.31311.</w:t>
      </w:r>
    </w:p>
    <w:p w14:paraId="659FCE3C"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[26]</w:t>
      </w:r>
      <w:r w:rsidRPr="00FD3003">
        <w:rPr>
          <w:rFonts w:ascii="Times New Roman" w:hAnsi="Times New Roman" w:cs="Times New Roman"/>
          <w:noProof/>
          <w:sz w:val="24"/>
          <w:szCs w:val="24"/>
        </w:rPr>
        <w:tab/>
        <w:t xml:space="preserve">P. J. Hsu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“Ythdc2 is an N6 -methyladenosine binding protein that regulates mammalian spermatogenesis,” </w:t>
      </w:r>
      <w:r w:rsidRPr="00FD3003">
        <w:rPr>
          <w:rFonts w:ascii="Times New Roman" w:hAnsi="Times New Roman" w:cs="Times New Roman"/>
          <w:i/>
          <w:iCs/>
          <w:noProof/>
          <w:sz w:val="24"/>
          <w:szCs w:val="24"/>
        </w:rPr>
        <w:t>Cell Res.</w:t>
      </w:r>
      <w:r w:rsidRPr="00FD3003">
        <w:rPr>
          <w:rFonts w:ascii="Times New Roman" w:hAnsi="Times New Roman" w:cs="Times New Roman"/>
          <w:noProof/>
          <w:sz w:val="24"/>
          <w:szCs w:val="24"/>
        </w:rPr>
        <w:t>, vol. 27, no. 9, pp. 1115–1127, 2017, doi: 10.1038/cr.2017.99.</w:t>
      </w:r>
    </w:p>
    <w:p w14:paraId="3EB7AF36"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[27]</w:t>
      </w:r>
      <w:r w:rsidRPr="00FD3003">
        <w:rPr>
          <w:rFonts w:ascii="Times New Roman" w:hAnsi="Times New Roman" w:cs="Times New Roman"/>
          <w:noProof/>
          <w:sz w:val="24"/>
          <w:szCs w:val="24"/>
        </w:rPr>
        <w:tab/>
        <w:t xml:space="preserve">J. Scutenaire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“The YTH domain protein ECT2 is an m6A reader required for normal trichome branching in arabidopsis,” </w:t>
      </w:r>
      <w:r w:rsidRPr="00FD3003">
        <w:rPr>
          <w:rFonts w:ascii="Times New Roman" w:hAnsi="Times New Roman" w:cs="Times New Roman"/>
          <w:i/>
          <w:iCs/>
          <w:noProof/>
          <w:sz w:val="24"/>
          <w:szCs w:val="24"/>
        </w:rPr>
        <w:t>Plant Cell</w:t>
      </w:r>
      <w:r w:rsidRPr="00FD3003">
        <w:rPr>
          <w:rFonts w:ascii="Times New Roman" w:hAnsi="Times New Roman" w:cs="Times New Roman"/>
          <w:noProof/>
          <w:sz w:val="24"/>
          <w:szCs w:val="24"/>
        </w:rPr>
        <w:t>, vol. 30, no. 5, pp. 986–1005, 2018, doi: 10.1105/tpc.17.00854.</w:t>
      </w:r>
    </w:p>
    <w:p w14:paraId="27C9752C"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[28]</w:t>
      </w:r>
      <w:r w:rsidRPr="00FD3003">
        <w:rPr>
          <w:rFonts w:ascii="Times New Roman" w:hAnsi="Times New Roman" w:cs="Times New Roman"/>
          <w:noProof/>
          <w:sz w:val="24"/>
          <w:szCs w:val="24"/>
        </w:rPr>
        <w:tab/>
        <w:t xml:space="preserve">L. Arribas-Hernández, S. Bressendorff, M. H. Hansen, C. Poulsen, S. Erdmann, and P. Brodersen, “An m6A-YTH module controls developmental timing and morphogenesis in arabidopsis,” </w:t>
      </w:r>
      <w:r w:rsidRPr="00FD3003">
        <w:rPr>
          <w:rFonts w:ascii="Times New Roman" w:hAnsi="Times New Roman" w:cs="Times New Roman"/>
          <w:i/>
          <w:iCs/>
          <w:noProof/>
          <w:sz w:val="24"/>
          <w:szCs w:val="24"/>
        </w:rPr>
        <w:t>Plant Cell</w:t>
      </w:r>
      <w:r w:rsidRPr="00FD3003">
        <w:rPr>
          <w:rFonts w:ascii="Times New Roman" w:hAnsi="Times New Roman" w:cs="Times New Roman"/>
          <w:noProof/>
          <w:sz w:val="24"/>
          <w:szCs w:val="24"/>
        </w:rPr>
        <w:t>, vol. 30, no. 5, pp. 952–967, 2018, doi: 10.1105/tpc.17.00833.</w:t>
      </w:r>
    </w:p>
    <w:p w14:paraId="76A0E88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[29]</w:t>
      </w:r>
      <w:r w:rsidRPr="00FD3003">
        <w:rPr>
          <w:rFonts w:ascii="Times New Roman" w:hAnsi="Times New Roman" w:cs="Times New Roman"/>
          <w:noProof/>
          <w:sz w:val="24"/>
          <w:szCs w:val="24"/>
        </w:rPr>
        <w:tab/>
        <w:t xml:space="preserve">J. Hu, J. Cai, T. Xu, and H. Kang, “Epitranscriptomic mRNA modifications governing plant stress responses: underlying mechanism and potential application,” </w:t>
      </w:r>
      <w:r w:rsidRPr="00FD3003">
        <w:rPr>
          <w:rFonts w:ascii="Times New Roman" w:hAnsi="Times New Roman" w:cs="Times New Roman"/>
          <w:i/>
          <w:iCs/>
          <w:noProof/>
          <w:sz w:val="24"/>
          <w:szCs w:val="24"/>
        </w:rPr>
        <w:t>Plant Biotechnol. J.</w:t>
      </w:r>
      <w:r w:rsidRPr="00FD3003">
        <w:rPr>
          <w:rFonts w:ascii="Times New Roman" w:hAnsi="Times New Roman" w:cs="Times New Roman"/>
          <w:noProof/>
          <w:sz w:val="24"/>
          <w:szCs w:val="24"/>
        </w:rPr>
        <w:t>, vol. 20, no. 12, pp. 2245–2257, 2022, doi: 10.1111/pbi.13913.</w:t>
      </w:r>
    </w:p>
    <w:p w14:paraId="16068C0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[30]</w:t>
      </w:r>
      <w:r w:rsidRPr="00FD3003">
        <w:rPr>
          <w:rFonts w:ascii="Times New Roman" w:hAnsi="Times New Roman" w:cs="Times New Roman"/>
          <w:noProof/>
          <w:sz w:val="24"/>
          <w:szCs w:val="24"/>
        </w:rPr>
        <w:tab/>
        <w:t xml:space="preserve">L. Shen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“N6-Methyladenosine RNA Modification Regulates Shoot Stem Cell Fate </w:t>
      </w:r>
      <w:r w:rsidRPr="00FD3003">
        <w:rPr>
          <w:rFonts w:ascii="Times New Roman" w:hAnsi="Times New Roman" w:cs="Times New Roman"/>
          <w:noProof/>
          <w:sz w:val="24"/>
          <w:szCs w:val="24"/>
        </w:rPr>
        <w:lastRenderedPageBreak/>
        <w:t xml:space="preserve">in Arabidopsis,” </w:t>
      </w:r>
      <w:r w:rsidRPr="00FD3003">
        <w:rPr>
          <w:rFonts w:ascii="Times New Roman" w:hAnsi="Times New Roman" w:cs="Times New Roman"/>
          <w:i/>
          <w:iCs/>
          <w:noProof/>
          <w:sz w:val="24"/>
          <w:szCs w:val="24"/>
        </w:rPr>
        <w:t>Dev. Cell</w:t>
      </w:r>
      <w:r w:rsidRPr="00FD3003">
        <w:rPr>
          <w:rFonts w:ascii="Times New Roman" w:hAnsi="Times New Roman" w:cs="Times New Roman"/>
          <w:noProof/>
          <w:sz w:val="24"/>
          <w:szCs w:val="24"/>
        </w:rPr>
        <w:t>, vol. 38, no. 2, pp. 186–200, 2016, doi: https://doi.org/10.1016/j.devcel.2016.06.008.</w:t>
      </w:r>
    </w:p>
    <w:p w14:paraId="14375099"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[31]</w:t>
      </w:r>
      <w:r w:rsidRPr="00FD3003">
        <w:rPr>
          <w:rFonts w:ascii="Times New Roman" w:hAnsi="Times New Roman" w:cs="Times New Roman"/>
          <w:noProof/>
          <w:sz w:val="24"/>
          <w:szCs w:val="24"/>
        </w:rPr>
        <w:tab/>
        <w:t xml:space="preserve">N. Hou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“MdMTA-mediated m6A modification enhances drought tolerance by promoting mRNA stability and translation efficiency of genes involved in lignin deposition and oxidative stress,” </w:t>
      </w:r>
      <w:r w:rsidRPr="00FD3003">
        <w:rPr>
          <w:rFonts w:ascii="Times New Roman" w:hAnsi="Times New Roman" w:cs="Times New Roman"/>
          <w:i/>
          <w:iCs/>
          <w:noProof/>
          <w:sz w:val="24"/>
          <w:szCs w:val="24"/>
        </w:rPr>
        <w:t>New Phytol.</w:t>
      </w:r>
      <w:r w:rsidRPr="00FD3003">
        <w:rPr>
          <w:rFonts w:ascii="Times New Roman" w:hAnsi="Times New Roman" w:cs="Times New Roman"/>
          <w:noProof/>
          <w:sz w:val="24"/>
          <w:szCs w:val="24"/>
        </w:rPr>
        <w:t>, vol. 234, no. 4, pp. 1294–1314, 2022, doi: 10.1111/nph.18069.</w:t>
      </w:r>
    </w:p>
    <w:p w14:paraId="291BC5D1"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[32]</w:t>
      </w:r>
      <w:r w:rsidRPr="00FD3003">
        <w:rPr>
          <w:rFonts w:ascii="Times New Roman" w:hAnsi="Times New Roman" w:cs="Times New Roman"/>
          <w:noProof/>
          <w:sz w:val="24"/>
          <w:szCs w:val="24"/>
        </w:rPr>
        <w:tab/>
        <w:t xml:space="preserve">J. Hu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“N6-Methyladenosine mRNA methylation is important for salt stress tolerance in Arabidopsis,” </w:t>
      </w:r>
      <w:r w:rsidRPr="00FD3003">
        <w:rPr>
          <w:rFonts w:ascii="Times New Roman" w:hAnsi="Times New Roman" w:cs="Times New Roman"/>
          <w:i/>
          <w:iCs/>
          <w:noProof/>
          <w:sz w:val="24"/>
          <w:szCs w:val="24"/>
        </w:rPr>
        <w:t>Plant J.</w:t>
      </w:r>
      <w:r w:rsidRPr="00FD3003">
        <w:rPr>
          <w:rFonts w:ascii="Times New Roman" w:hAnsi="Times New Roman" w:cs="Times New Roman"/>
          <w:noProof/>
          <w:sz w:val="24"/>
          <w:szCs w:val="24"/>
        </w:rPr>
        <w:t>, vol. 106, no. 6, pp. 1759–1775, 2021, doi: 10.1111/tpj.15270.</w:t>
      </w:r>
    </w:p>
    <w:p w14:paraId="29809A4D"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[33]</w:t>
      </w:r>
      <w:r w:rsidRPr="00FD3003">
        <w:rPr>
          <w:rFonts w:ascii="Times New Roman" w:hAnsi="Times New Roman" w:cs="Times New Roman"/>
          <w:noProof/>
          <w:sz w:val="24"/>
          <w:szCs w:val="24"/>
        </w:rPr>
        <w:tab/>
        <w:t xml:space="preserve">D. Yang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“RNA N6-Methyladenosine Responds to Low-Temperature Stress in Tomato Anthers,” </w:t>
      </w:r>
      <w:r w:rsidRPr="00FD3003">
        <w:rPr>
          <w:rFonts w:ascii="Times New Roman" w:hAnsi="Times New Roman" w:cs="Times New Roman"/>
          <w:i/>
          <w:iCs/>
          <w:noProof/>
          <w:sz w:val="24"/>
          <w:szCs w:val="24"/>
        </w:rPr>
        <w:t>Front. Plant Sci.</w:t>
      </w:r>
      <w:r w:rsidRPr="00FD3003">
        <w:rPr>
          <w:rFonts w:ascii="Times New Roman" w:hAnsi="Times New Roman" w:cs="Times New Roman"/>
          <w:noProof/>
          <w:sz w:val="24"/>
          <w:szCs w:val="24"/>
        </w:rPr>
        <w:t>, vol. 12, no. June, pp. 1–17, 2021, doi: 10.3389/fpls.2021.687826.</w:t>
      </w:r>
    </w:p>
    <w:p w14:paraId="45AC385D"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[34]</w:t>
      </w:r>
      <w:r w:rsidRPr="00FD3003">
        <w:rPr>
          <w:rFonts w:ascii="Times New Roman" w:hAnsi="Times New Roman" w:cs="Times New Roman"/>
          <w:noProof/>
          <w:sz w:val="24"/>
          <w:szCs w:val="24"/>
        </w:rPr>
        <w:tab/>
        <w:t xml:space="preserve">T. Y. Zhang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“Transcriptome-Wide N6-Methyladenosine (m6A) Profiling of Susceptible and Resistant Wheat Varieties Reveals the Involvement of Variety-Specific m6A Modification Involved in Virus-Host Interaction Pathways,” </w:t>
      </w:r>
      <w:r w:rsidRPr="00FD3003">
        <w:rPr>
          <w:rFonts w:ascii="Times New Roman" w:hAnsi="Times New Roman" w:cs="Times New Roman"/>
          <w:i/>
          <w:iCs/>
          <w:noProof/>
          <w:sz w:val="24"/>
          <w:szCs w:val="24"/>
        </w:rPr>
        <w:t>Front. Microbiol.</w:t>
      </w:r>
      <w:r w:rsidRPr="00FD3003">
        <w:rPr>
          <w:rFonts w:ascii="Times New Roman" w:hAnsi="Times New Roman" w:cs="Times New Roman"/>
          <w:noProof/>
          <w:sz w:val="24"/>
          <w:szCs w:val="24"/>
        </w:rPr>
        <w:t>, vol. 12, no. May, pp. 1–13, 2021, doi: 10.3389/fmicb.2021.656302.</w:t>
      </w:r>
    </w:p>
    <w:p w14:paraId="7AFB310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[35]</w:t>
      </w:r>
      <w:r w:rsidRPr="00FD3003">
        <w:rPr>
          <w:rFonts w:ascii="Times New Roman" w:hAnsi="Times New Roman" w:cs="Times New Roman"/>
          <w:noProof/>
          <w:sz w:val="24"/>
          <w:szCs w:val="24"/>
        </w:rPr>
        <w:tab/>
        <w:t xml:space="preserve">R. Dilawari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“Soybean: A Key Player for Global Food Security BT  - Soybean Improvement: Physiological, Molecular and Genetic Perspectives,” S. H. Wani, N. ul R. Sofi, M. A. Bhat, and F. Lin, Eds. Cham: Springer International Publishing, 2022, pp. 1–46. doi: 10.1007/978-3-031-12232-3_1.</w:t>
      </w:r>
    </w:p>
    <w:p w14:paraId="1195EE29"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[36]</w:t>
      </w:r>
      <w:r w:rsidRPr="00FD3003">
        <w:rPr>
          <w:rFonts w:ascii="Times New Roman" w:hAnsi="Times New Roman" w:cs="Times New Roman"/>
          <w:noProof/>
          <w:sz w:val="24"/>
          <w:szCs w:val="24"/>
        </w:rPr>
        <w:tab/>
        <w:t xml:space="preserve">P. Liu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“Genome-wide identification and functional analysis of mRNA m6A writers in soybean under abiotic stress,” </w:t>
      </w:r>
      <w:r w:rsidRPr="00FD3003">
        <w:rPr>
          <w:rFonts w:ascii="Times New Roman" w:hAnsi="Times New Roman" w:cs="Times New Roman"/>
          <w:i/>
          <w:iCs/>
          <w:noProof/>
          <w:sz w:val="24"/>
          <w:szCs w:val="24"/>
        </w:rPr>
        <w:t>Front. Plant Sci.</w:t>
      </w:r>
      <w:r w:rsidRPr="00FD3003">
        <w:rPr>
          <w:rFonts w:ascii="Times New Roman" w:hAnsi="Times New Roman" w:cs="Times New Roman"/>
          <w:noProof/>
          <w:sz w:val="24"/>
          <w:szCs w:val="24"/>
        </w:rPr>
        <w:t>, vol. 15, no. July, pp. 1–16, 2024, doi: 10.3389/fpls.2024.1446591.</w:t>
      </w:r>
    </w:p>
    <w:p w14:paraId="3FDE48FA"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[37]</w:t>
      </w:r>
      <w:r w:rsidRPr="00FD3003">
        <w:rPr>
          <w:rFonts w:ascii="Times New Roman" w:hAnsi="Times New Roman" w:cs="Times New Roman"/>
          <w:noProof/>
          <w:sz w:val="24"/>
          <w:szCs w:val="24"/>
        </w:rPr>
        <w:tab/>
        <w:t xml:space="preserve">J. Zhao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“Genome-Wide Identification of the Soybean AlkB Homologue Gene Family and Functional Characterization of GmALKBH10Bs as RNA m6A Demethylases and Expression Patterns under Abiotic Stress,” </w:t>
      </w:r>
      <w:r w:rsidRPr="00FD3003">
        <w:rPr>
          <w:rFonts w:ascii="Times New Roman" w:hAnsi="Times New Roman" w:cs="Times New Roman"/>
          <w:i/>
          <w:iCs/>
          <w:noProof/>
          <w:sz w:val="24"/>
          <w:szCs w:val="24"/>
        </w:rPr>
        <w:t>Plants</w:t>
      </w:r>
      <w:r w:rsidRPr="00FD3003">
        <w:rPr>
          <w:rFonts w:ascii="Times New Roman" w:hAnsi="Times New Roman" w:cs="Times New Roman"/>
          <w:noProof/>
          <w:sz w:val="24"/>
          <w:szCs w:val="24"/>
        </w:rPr>
        <w:t>, vol. 13, no. 17, p. 2491, 2024, doi: 10.3390/plants13172491.</w:t>
      </w:r>
    </w:p>
    <w:p w14:paraId="4DA26D7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[38]</w:t>
      </w:r>
      <w:r w:rsidRPr="00FD3003">
        <w:rPr>
          <w:rFonts w:ascii="Times New Roman" w:hAnsi="Times New Roman" w:cs="Times New Roman"/>
          <w:noProof/>
          <w:sz w:val="24"/>
          <w:szCs w:val="24"/>
        </w:rPr>
        <w:tab/>
        <w:t xml:space="preserve">Z. S. Nishat, S. Hasan, S. Islam, T. Hossain, and A. Ghosh, “Current Plant Biology </w:t>
      </w:r>
      <w:r w:rsidRPr="00FD3003">
        <w:rPr>
          <w:rFonts w:ascii="Times New Roman" w:hAnsi="Times New Roman" w:cs="Times New Roman"/>
          <w:noProof/>
          <w:sz w:val="24"/>
          <w:szCs w:val="24"/>
        </w:rPr>
        <w:lastRenderedPageBreak/>
        <w:t xml:space="preserve">Identification of epitranscriptomic methylation marker genes in Arabidopsis and their expression profiling in response to developmental , anatomical , and environmental modulations,” </w:t>
      </w:r>
      <w:r w:rsidRPr="00FD3003">
        <w:rPr>
          <w:rFonts w:ascii="Times New Roman" w:hAnsi="Times New Roman" w:cs="Times New Roman"/>
          <w:i/>
          <w:iCs/>
          <w:noProof/>
          <w:sz w:val="24"/>
          <w:szCs w:val="24"/>
        </w:rPr>
        <w:t>Curr. Plant Biol.</w:t>
      </w:r>
      <w:r w:rsidRPr="00FD3003">
        <w:rPr>
          <w:rFonts w:ascii="Times New Roman" w:hAnsi="Times New Roman" w:cs="Times New Roman"/>
          <w:noProof/>
          <w:sz w:val="24"/>
          <w:szCs w:val="24"/>
        </w:rPr>
        <w:t>, vol. 30, no. May, p. 100247, 2022, doi: 10.1016/j.cpb.2022.100247.</w:t>
      </w:r>
    </w:p>
    <w:p w14:paraId="6B4F7055"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[39]</w:t>
      </w:r>
      <w:r w:rsidRPr="00FD3003">
        <w:rPr>
          <w:rFonts w:ascii="Times New Roman" w:hAnsi="Times New Roman" w:cs="Times New Roman"/>
          <w:noProof/>
          <w:sz w:val="24"/>
          <w:szCs w:val="24"/>
        </w:rPr>
        <w:tab/>
        <w:t xml:space="preserve">D. M. Goodstein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“Phytozome: A comparative platform for green plant genomics,”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40, no. D1, pp. 1178–1186, 2012, doi: 10.1093/nar/gkr944.</w:t>
      </w:r>
    </w:p>
    <w:p w14:paraId="61956CD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[40]</w:t>
      </w:r>
      <w:r w:rsidRPr="00FD3003">
        <w:rPr>
          <w:rFonts w:ascii="Times New Roman" w:hAnsi="Times New Roman" w:cs="Times New Roman"/>
          <w:noProof/>
          <w:sz w:val="24"/>
          <w:szCs w:val="24"/>
        </w:rPr>
        <w:tab/>
        <w:t xml:space="preserve">M. R. Wilkins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“Protein Identification and Analysis Tools in the ExPASy Server BT  - 2-D Proteome Analysis Protocols,” A. J. Link, Ed. Totowa, NJ: Humana Press, 1999, pp. 531–552. doi: 10.1385/1-59259-584-7:531.</w:t>
      </w:r>
    </w:p>
    <w:p w14:paraId="3C7DF0B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[41]</w:t>
      </w:r>
      <w:r w:rsidRPr="00FD3003">
        <w:rPr>
          <w:rFonts w:ascii="Times New Roman" w:hAnsi="Times New Roman" w:cs="Times New Roman"/>
          <w:noProof/>
          <w:sz w:val="24"/>
          <w:szCs w:val="24"/>
        </w:rPr>
        <w:tab/>
        <w:t xml:space="preserve">C. Savojardo, P. L. Martelli, P. Fariselli, G. Profiti, and R. Casadio, “BUSCA: An integrative web server to predict subcellular localization of proteins,”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46, no. W1, pp. W459–W466, 2018, doi: 10.1093/nar/gky320.</w:t>
      </w:r>
    </w:p>
    <w:p w14:paraId="468775B1"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[42]</w:t>
      </w:r>
      <w:r w:rsidRPr="00FD3003">
        <w:rPr>
          <w:rFonts w:ascii="Times New Roman" w:hAnsi="Times New Roman" w:cs="Times New Roman"/>
          <w:noProof/>
          <w:sz w:val="24"/>
          <w:szCs w:val="24"/>
        </w:rPr>
        <w:tab/>
        <w:t xml:space="preserve">C. Chen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“TBtools: An Integrative Toolkit Developed for Interactive Analyses of Big Biological Data,” </w:t>
      </w:r>
      <w:r w:rsidRPr="00FD3003">
        <w:rPr>
          <w:rFonts w:ascii="Times New Roman" w:hAnsi="Times New Roman" w:cs="Times New Roman"/>
          <w:i/>
          <w:iCs/>
          <w:noProof/>
          <w:sz w:val="24"/>
          <w:szCs w:val="24"/>
        </w:rPr>
        <w:t>Mol. Plant</w:t>
      </w:r>
      <w:r w:rsidRPr="00FD3003">
        <w:rPr>
          <w:rFonts w:ascii="Times New Roman" w:hAnsi="Times New Roman" w:cs="Times New Roman"/>
          <w:noProof/>
          <w:sz w:val="24"/>
          <w:szCs w:val="24"/>
        </w:rPr>
        <w:t>, vol. 13, no. 8, pp. 1194–1202, 2020, doi: 10.1016/j.molp.2020.06.009.</w:t>
      </w:r>
    </w:p>
    <w:p w14:paraId="55BAD467"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[43]</w:t>
      </w:r>
      <w:r w:rsidRPr="00FD3003">
        <w:rPr>
          <w:rFonts w:ascii="Times New Roman" w:hAnsi="Times New Roman" w:cs="Times New Roman"/>
          <w:noProof/>
          <w:sz w:val="24"/>
          <w:szCs w:val="24"/>
        </w:rPr>
        <w:tab/>
        <w:t xml:space="preserve">T. H. Lee, H. Tang, X. Wang, and A. H. Paterson, “PGDD: A database of gene and genome duplication in plants,”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41, no. D1, pp. 1152–1158, 2013, doi: 10.1093/nar/gks1104.</w:t>
      </w:r>
    </w:p>
    <w:p w14:paraId="7B7349B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[44]</w:t>
      </w:r>
      <w:r w:rsidRPr="00FD3003">
        <w:rPr>
          <w:rFonts w:ascii="Times New Roman" w:hAnsi="Times New Roman" w:cs="Times New Roman"/>
          <w:noProof/>
          <w:sz w:val="24"/>
          <w:szCs w:val="24"/>
        </w:rPr>
        <w:tab/>
        <w:t xml:space="preserve">N. Juretic, D. R. Hoen, M. L. Huynh, P. M. Harrison, and T. E. Bureau, “The evolutionary fate of MULE-mediated duplications of host gene fragments in rice,” </w:t>
      </w:r>
      <w:r w:rsidRPr="00FD3003">
        <w:rPr>
          <w:rFonts w:ascii="Times New Roman" w:hAnsi="Times New Roman" w:cs="Times New Roman"/>
          <w:i/>
          <w:iCs/>
          <w:noProof/>
          <w:sz w:val="24"/>
          <w:szCs w:val="24"/>
        </w:rPr>
        <w:t>Genome Res.</w:t>
      </w:r>
      <w:r w:rsidRPr="00FD3003">
        <w:rPr>
          <w:rFonts w:ascii="Times New Roman" w:hAnsi="Times New Roman" w:cs="Times New Roman"/>
          <w:noProof/>
          <w:sz w:val="24"/>
          <w:szCs w:val="24"/>
        </w:rPr>
        <w:t>, vol. 15, no. 9, pp. 1292–1297, 2005.</w:t>
      </w:r>
    </w:p>
    <w:p w14:paraId="10E094B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[45]</w:t>
      </w:r>
      <w:r w:rsidRPr="00FD3003">
        <w:rPr>
          <w:rFonts w:ascii="Times New Roman" w:hAnsi="Times New Roman" w:cs="Times New Roman"/>
          <w:noProof/>
          <w:sz w:val="24"/>
          <w:szCs w:val="24"/>
        </w:rPr>
        <w:tab/>
        <w:t>A. H. Eren, “Genome-Wide Identi fi cation of ALDH Gene Family under Salt and Drought Stress in Phaseolus vulgaris,” 2024, doi: 10.32604/phyton.2024.058627.</w:t>
      </w:r>
    </w:p>
    <w:p w14:paraId="12B67EE9"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[46]</w:t>
      </w:r>
      <w:r w:rsidRPr="00FD3003">
        <w:rPr>
          <w:rFonts w:ascii="Times New Roman" w:hAnsi="Times New Roman" w:cs="Times New Roman"/>
          <w:noProof/>
          <w:sz w:val="24"/>
          <w:szCs w:val="24"/>
        </w:rPr>
        <w:tab/>
        <w:t xml:space="preserve">K. Tamura, G. Stecher, and S. Kumar, “MEGA11: Molecular Evolutionary Genetics Analysis Version 11,” </w:t>
      </w:r>
      <w:r w:rsidRPr="00FD3003">
        <w:rPr>
          <w:rFonts w:ascii="Times New Roman" w:hAnsi="Times New Roman" w:cs="Times New Roman"/>
          <w:i/>
          <w:iCs/>
          <w:noProof/>
          <w:sz w:val="24"/>
          <w:szCs w:val="24"/>
        </w:rPr>
        <w:t>Mol. Biol. Evol.</w:t>
      </w:r>
      <w:r w:rsidRPr="00FD3003">
        <w:rPr>
          <w:rFonts w:ascii="Times New Roman" w:hAnsi="Times New Roman" w:cs="Times New Roman"/>
          <w:noProof/>
          <w:sz w:val="24"/>
          <w:szCs w:val="24"/>
        </w:rPr>
        <w:t>, vol. 38, no. 7, pp. 3022–3027, 2021, doi: 10.1093/molbev/msab120.</w:t>
      </w:r>
    </w:p>
    <w:p w14:paraId="7E2F743A"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[47]</w:t>
      </w:r>
      <w:r w:rsidRPr="00FD3003">
        <w:rPr>
          <w:rFonts w:ascii="Times New Roman" w:hAnsi="Times New Roman" w:cs="Times New Roman"/>
          <w:noProof/>
          <w:sz w:val="24"/>
          <w:szCs w:val="24"/>
        </w:rPr>
        <w:tab/>
        <w:t xml:space="preserve">S. Lu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“CDD/SPARCLE: The conserved domain database in 2020,”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48, no. D1, pp. D265–D268, 2020, doi: 10.1093/nar/gkz991.</w:t>
      </w:r>
    </w:p>
    <w:p w14:paraId="7D8ACF2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lastRenderedPageBreak/>
        <w:t>[48]</w:t>
      </w:r>
      <w:r w:rsidRPr="00FD3003">
        <w:rPr>
          <w:rFonts w:ascii="Times New Roman" w:hAnsi="Times New Roman" w:cs="Times New Roman"/>
          <w:noProof/>
          <w:sz w:val="24"/>
          <w:szCs w:val="24"/>
        </w:rPr>
        <w:tab/>
        <w:t xml:space="preserve">R. C. Edgar, “MUSCLE: Multiple sequence alignment with high accuracy and high throughput,”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32, no. 5, pp. 1792–1797, 2004, doi: 10.1093/nar/gkh340.</w:t>
      </w:r>
    </w:p>
    <w:p w14:paraId="5138FAC8"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[49]</w:t>
      </w:r>
      <w:r w:rsidRPr="00FD3003">
        <w:rPr>
          <w:rFonts w:ascii="Times New Roman" w:hAnsi="Times New Roman" w:cs="Times New Roman"/>
          <w:noProof/>
          <w:sz w:val="24"/>
          <w:szCs w:val="24"/>
        </w:rPr>
        <w:tab/>
        <w:t xml:space="preserve">M. Lescot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“PlantCARE, a database of plant cis-acting regulatory elements and a portal to tools for in silico analysis of promoter sequences,”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30, no. 1, pp. 325–327, 2002, doi: 10.1093/nar/30.1.325.</w:t>
      </w:r>
    </w:p>
    <w:p w14:paraId="11F9A3C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[50]</w:t>
      </w:r>
      <w:r w:rsidRPr="00FD3003">
        <w:rPr>
          <w:rFonts w:ascii="Times New Roman" w:hAnsi="Times New Roman" w:cs="Times New Roman"/>
          <w:noProof/>
          <w:sz w:val="24"/>
          <w:szCs w:val="24"/>
        </w:rPr>
        <w:tab/>
        <w:t xml:space="preserve">D. Szklarczyk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“STRING v11: Protein-protein association networks with increased coverage, supporting functional discovery in genome-wide experimental datasets,”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47, no. D1, pp. D607–D613, 2019, doi: 10.1093/nar/gky1131.</w:t>
      </w:r>
    </w:p>
    <w:p w14:paraId="310BAF1A"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[51]</w:t>
      </w:r>
      <w:r w:rsidRPr="00FD3003">
        <w:rPr>
          <w:rFonts w:ascii="Times New Roman" w:hAnsi="Times New Roman" w:cs="Times New Roman"/>
          <w:noProof/>
          <w:sz w:val="24"/>
          <w:szCs w:val="24"/>
        </w:rPr>
        <w:tab/>
        <w:t xml:space="preserve">P. Shannon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“Cytoscape: a software environment for integrated models of biomolecular interaction networks,” </w:t>
      </w:r>
      <w:r w:rsidRPr="00FD3003">
        <w:rPr>
          <w:rFonts w:ascii="Times New Roman" w:hAnsi="Times New Roman" w:cs="Times New Roman"/>
          <w:i/>
          <w:iCs/>
          <w:noProof/>
          <w:sz w:val="24"/>
          <w:szCs w:val="24"/>
        </w:rPr>
        <w:t>Genome Res.</w:t>
      </w:r>
      <w:r w:rsidRPr="00FD3003">
        <w:rPr>
          <w:rFonts w:ascii="Times New Roman" w:hAnsi="Times New Roman" w:cs="Times New Roman"/>
          <w:noProof/>
          <w:sz w:val="24"/>
          <w:szCs w:val="24"/>
        </w:rPr>
        <w:t>, vol. 13, no. 11, pp. 2498–2504, 2003.</w:t>
      </w:r>
    </w:p>
    <w:p w14:paraId="284954A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[52]</w:t>
      </w:r>
      <w:r w:rsidRPr="00FD3003">
        <w:rPr>
          <w:rFonts w:ascii="Times New Roman" w:hAnsi="Times New Roman" w:cs="Times New Roman"/>
          <w:noProof/>
          <w:sz w:val="24"/>
          <w:szCs w:val="24"/>
        </w:rPr>
        <w:tab/>
        <w:t xml:space="preserve">C. W. Hogue and M. Groll, “An automated method for finding molecular complexes in large protein interaction networks,” </w:t>
      </w:r>
      <w:r w:rsidRPr="00FD3003">
        <w:rPr>
          <w:rFonts w:ascii="Times New Roman" w:hAnsi="Times New Roman" w:cs="Times New Roman"/>
          <w:i/>
          <w:iCs/>
          <w:noProof/>
          <w:sz w:val="24"/>
          <w:szCs w:val="24"/>
        </w:rPr>
        <w:t>BMC Bioinformatics</w:t>
      </w:r>
      <w:r w:rsidRPr="00FD3003">
        <w:rPr>
          <w:rFonts w:ascii="Times New Roman" w:hAnsi="Times New Roman" w:cs="Times New Roman"/>
          <w:noProof/>
          <w:sz w:val="24"/>
          <w:szCs w:val="24"/>
        </w:rPr>
        <w:t>, vol. 29, no. 1, pp. 137–140, 2001, [Online]. Available: https://academic.oup.com/nar/article-lookup/doi/10.1093/nar/29.1.137</w:t>
      </w:r>
    </w:p>
    <w:p w14:paraId="2042880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[53]</w:t>
      </w:r>
      <w:r w:rsidRPr="00FD3003">
        <w:rPr>
          <w:rFonts w:ascii="Times New Roman" w:hAnsi="Times New Roman" w:cs="Times New Roman"/>
          <w:noProof/>
          <w:sz w:val="24"/>
          <w:szCs w:val="24"/>
        </w:rPr>
        <w:tab/>
        <w:t xml:space="preserve">C. H. Chin, S. H. Chen, H. H. Wu, C. W. Ho, M. T. Ko, and C. Y. Lin, “cytoHubba: Identifying hub objects and sub-networks from complex interactome,” </w:t>
      </w:r>
      <w:r w:rsidRPr="00FD3003">
        <w:rPr>
          <w:rFonts w:ascii="Times New Roman" w:hAnsi="Times New Roman" w:cs="Times New Roman"/>
          <w:i/>
          <w:iCs/>
          <w:noProof/>
          <w:sz w:val="24"/>
          <w:szCs w:val="24"/>
        </w:rPr>
        <w:t>BMC Syst. Biol.</w:t>
      </w:r>
      <w:r w:rsidRPr="00FD3003">
        <w:rPr>
          <w:rFonts w:ascii="Times New Roman" w:hAnsi="Times New Roman" w:cs="Times New Roman"/>
          <w:noProof/>
          <w:sz w:val="24"/>
          <w:szCs w:val="24"/>
        </w:rPr>
        <w:t>, vol. 8, no. 4, pp. 1–7, 2014, doi: 10.1186/1752-0509-8-S4-S11.</w:t>
      </w:r>
    </w:p>
    <w:p w14:paraId="336A49B1"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[54]</w:t>
      </w:r>
      <w:r w:rsidRPr="00FD3003">
        <w:rPr>
          <w:rFonts w:ascii="Times New Roman" w:hAnsi="Times New Roman" w:cs="Times New Roman"/>
          <w:noProof/>
          <w:sz w:val="24"/>
          <w:szCs w:val="24"/>
        </w:rPr>
        <w:tab/>
        <w:t xml:space="preserve">A. Waterhouse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“SWISS-MODEL: Homology modelling of protein structures and complexes,”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46, no. W1, pp. W296–W303, 2018, doi: 10.1093/nar/gky427.</w:t>
      </w:r>
    </w:p>
    <w:p w14:paraId="0F99E585"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[55]</w:t>
      </w:r>
      <w:r w:rsidRPr="00FD3003">
        <w:rPr>
          <w:rFonts w:ascii="Times New Roman" w:hAnsi="Times New Roman" w:cs="Times New Roman"/>
          <w:noProof/>
          <w:sz w:val="24"/>
          <w:szCs w:val="24"/>
        </w:rPr>
        <w:tab/>
        <w:t xml:space="preserve">E. C. Meng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“UCSF ChimeraX: Tools for structure building and analysis,” </w:t>
      </w:r>
      <w:r w:rsidRPr="00FD3003">
        <w:rPr>
          <w:rFonts w:ascii="Times New Roman" w:hAnsi="Times New Roman" w:cs="Times New Roman"/>
          <w:i/>
          <w:iCs/>
          <w:noProof/>
          <w:sz w:val="24"/>
          <w:szCs w:val="24"/>
        </w:rPr>
        <w:t>Protein Sci.</w:t>
      </w:r>
      <w:r w:rsidRPr="00FD3003">
        <w:rPr>
          <w:rFonts w:ascii="Times New Roman" w:hAnsi="Times New Roman" w:cs="Times New Roman"/>
          <w:noProof/>
          <w:sz w:val="24"/>
          <w:szCs w:val="24"/>
        </w:rPr>
        <w:t>, vol. 32, no. 11, pp. 1–13, 2023, doi: 10.1002/pro.4792.</w:t>
      </w:r>
    </w:p>
    <w:p w14:paraId="1E06C71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[56]</w:t>
      </w:r>
      <w:r w:rsidRPr="00FD3003">
        <w:rPr>
          <w:rFonts w:ascii="Times New Roman" w:hAnsi="Times New Roman" w:cs="Times New Roman"/>
          <w:noProof/>
          <w:sz w:val="24"/>
          <w:szCs w:val="24"/>
        </w:rPr>
        <w:tab/>
        <w:t xml:space="preserve">A. Kozomara, M. Birgaoanu, and S. Griffiths-Jones, “MiRBase: From microRNA sequences to function,”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47, no. D1, pp. D155–D162, 2019, doi: 10.1093/nar/gky1141.</w:t>
      </w:r>
    </w:p>
    <w:p w14:paraId="05111B99"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[57]</w:t>
      </w:r>
      <w:r w:rsidRPr="00FD3003">
        <w:rPr>
          <w:rFonts w:ascii="Times New Roman" w:hAnsi="Times New Roman" w:cs="Times New Roman"/>
          <w:noProof/>
          <w:sz w:val="24"/>
          <w:szCs w:val="24"/>
        </w:rPr>
        <w:tab/>
        <w:t xml:space="preserve">X. Dai, Z. Zhuang, and P. X. Zhao, “PsRNATarget: A plant small RNA target analysis server (2017 release),”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xml:space="preserve">, vol. 46, no. W1, pp. W49–W54, 2018, doi: </w:t>
      </w:r>
      <w:r w:rsidRPr="00FD3003">
        <w:rPr>
          <w:rFonts w:ascii="Times New Roman" w:hAnsi="Times New Roman" w:cs="Times New Roman"/>
          <w:noProof/>
          <w:sz w:val="24"/>
          <w:szCs w:val="24"/>
        </w:rPr>
        <w:lastRenderedPageBreak/>
        <w:t>10.1093/nar/gky316.</w:t>
      </w:r>
    </w:p>
    <w:p w14:paraId="7C5C665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[58]</w:t>
      </w:r>
      <w:r w:rsidRPr="00FD3003">
        <w:rPr>
          <w:rFonts w:ascii="Times New Roman" w:hAnsi="Times New Roman" w:cs="Times New Roman"/>
          <w:noProof/>
          <w:sz w:val="24"/>
          <w:szCs w:val="24"/>
        </w:rPr>
        <w:tab/>
        <w:t xml:space="preserve">L. C. DeMers, N. R. Redekar, A. Kachroo, S. A. Tolin, S. Li, and M. A. Saghai Maroof, “A transcriptional regulatory network of Rsv3-mediated extreme resistance against Soybean mosaic virus,” </w:t>
      </w:r>
      <w:r w:rsidRPr="00FD3003">
        <w:rPr>
          <w:rFonts w:ascii="Times New Roman" w:hAnsi="Times New Roman" w:cs="Times New Roman"/>
          <w:i/>
          <w:iCs/>
          <w:noProof/>
          <w:sz w:val="24"/>
          <w:szCs w:val="24"/>
        </w:rPr>
        <w:t>PLoS One</w:t>
      </w:r>
      <w:r w:rsidRPr="00FD3003">
        <w:rPr>
          <w:rFonts w:ascii="Times New Roman" w:hAnsi="Times New Roman" w:cs="Times New Roman"/>
          <w:noProof/>
          <w:sz w:val="24"/>
          <w:szCs w:val="24"/>
        </w:rPr>
        <w:t>, vol. 15, no. 4, pp. 1–20, 2020, doi: 10.1371/journal.pone.0231658.</w:t>
      </w:r>
    </w:p>
    <w:p w14:paraId="7FCE11E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[59]</w:t>
      </w:r>
      <w:r w:rsidRPr="00FD3003">
        <w:rPr>
          <w:rFonts w:ascii="Times New Roman" w:hAnsi="Times New Roman" w:cs="Times New Roman"/>
          <w:noProof/>
          <w:sz w:val="24"/>
          <w:szCs w:val="24"/>
        </w:rPr>
        <w:tab/>
        <w:t xml:space="preserve">S. Adhikari, S. Damodaran, and S. Subramanian, “Lateral root and nodule transcriptomes of soybean,” </w:t>
      </w:r>
      <w:r w:rsidRPr="00FD3003">
        <w:rPr>
          <w:rFonts w:ascii="Times New Roman" w:hAnsi="Times New Roman" w:cs="Times New Roman"/>
          <w:i/>
          <w:iCs/>
          <w:noProof/>
          <w:sz w:val="24"/>
          <w:szCs w:val="24"/>
        </w:rPr>
        <w:t>Data</w:t>
      </w:r>
      <w:r w:rsidRPr="00FD3003">
        <w:rPr>
          <w:rFonts w:ascii="Times New Roman" w:hAnsi="Times New Roman" w:cs="Times New Roman"/>
          <w:noProof/>
          <w:sz w:val="24"/>
          <w:szCs w:val="24"/>
        </w:rPr>
        <w:t>, vol. 4, no. 2, pp. 1–11, 2019, doi: 10.3390/data4020064.</w:t>
      </w:r>
    </w:p>
    <w:p w14:paraId="1F92D5D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[60]</w:t>
      </w:r>
      <w:r w:rsidRPr="00FD3003">
        <w:rPr>
          <w:rFonts w:ascii="Times New Roman" w:hAnsi="Times New Roman" w:cs="Times New Roman"/>
          <w:noProof/>
          <w:sz w:val="24"/>
          <w:szCs w:val="24"/>
        </w:rPr>
        <w:tab/>
        <w:t xml:space="preserve">R. Sinha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“The transcriptome of soybean reproductive tissues subjected to water deficit, heat stress, and a combination of water deficit and heat stress,” </w:t>
      </w:r>
      <w:r w:rsidRPr="00FD3003">
        <w:rPr>
          <w:rFonts w:ascii="Times New Roman" w:hAnsi="Times New Roman" w:cs="Times New Roman"/>
          <w:i/>
          <w:iCs/>
          <w:noProof/>
          <w:sz w:val="24"/>
          <w:szCs w:val="24"/>
        </w:rPr>
        <w:t>Plant J.</w:t>
      </w:r>
      <w:r w:rsidRPr="00FD3003">
        <w:rPr>
          <w:rFonts w:ascii="Times New Roman" w:hAnsi="Times New Roman" w:cs="Times New Roman"/>
          <w:noProof/>
          <w:sz w:val="24"/>
          <w:szCs w:val="24"/>
        </w:rPr>
        <w:t>, vol. 116, no. 4, pp. 1064–1080, 2023, doi: 10.1111/tpj.16222.</w:t>
      </w:r>
    </w:p>
    <w:p w14:paraId="5F23699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[61]</w:t>
      </w:r>
      <w:r w:rsidRPr="00FD3003">
        <w:rPr>
          <w:rFonts w:ascii="Times New Roman" w:hAnsi="Times New Roman" w:cs="Times New Roman"/>
          <w:noProof/>
          <w:sz w:val="24"/>
          <w:szCs w:val="24"/>
        </w:rPr>
        <w:tab/>
        <w:t xml:space="preserve">P. Kapli, Z. Yang, and M. J. Telford, “Phylogenetic tree building in the genomic age,” </w:t>
      </w:r>
      <w:r w:rsidRPr="00FD3003">
        <w:rPr>
          <w:rFonts w:ascii="Times New Roman" w:hAnsi="Times New Roman" w:cs="Times New Roman"/>
          <w:i/>
          <w:iCs/>
          <w:noProof/>
          <w:sz w:val="24"/>
          <w:szCs w:val="24"/>
        </w:rPr>
        <w:t>Nat. Rev. Genet.</w:t>
      </w:r>
      <w:r w:rsidRPr="00FD3003">
        <w:rPr>
          <w:rFonts w:ascii="Times New Roman" w:hAnsi="Times New Roman" w:cs="Times New Roman"/>
          <w:noProof/>
          <w:sz w:val="24"/>
          <w:szCs w:val="24"/>
        </w:rPr>
        <w:t>, vol. 21, no. 7, pp. 428–444, 2020, doi: 10.1038/s41576-020-0233-0.</w:t>
      </w:r>
    </w:p>
    <w:p w14:paraId="6C9755D8"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[62]</w:t>
      </w:r>
      <w:r w:rsidRPr="00FD3003">
        <w:rPr>
          <w:rFonts w:ascii="Times New Roman" w:hAnsi="Times New Roman" w:cs="Times New Roman"/>
          <w:noProof/>
          <w:sz w:val="24"/>
          <w:szCs w:val="24"/>
        </w:rPr>
        <w:tab/>
        <w:t xml:space="preserve">A. Al Masum, M. S. Arman, and A. Ghosh, “Methylglyoxal detoxifying gene families in tomato: Genome-wide identification, evolution, functional prediction, and transcript profiling,” </w:t>
      </w:r>
      <w:r w:rsidRPr="00FD3003">
        <w:rPr>
          <w:rFonts w:ascii="Times New Roman" w:hAnsi="Times New Roman" w:cs="Times New Roman"/>
          <w:i/>
          <w:iCs/>
          <w:noProof/>
          <w:sz w:val="24"/>
          <w:szCs w:val="24"/>
        </w:rPr>
        <w:t>PLoS One</w:t>
      </w:r>
      <w:r w:rsidRPr="00FD3003">
        <w:rPr>
          <w:rFonts w:ascii="Times New Roman" w:hAnsi="Times New Roman" w:cs="Times New Roman"/>
          <w:noProof/>
          <w:sz w:val="24"/>
          <w:szCs w:val="24"/>
        </w:rPr>
        <w:t>, vol. 19, no. 6 June, pp. 1–27, 2024, doi: 10.1371/journal.pone.0304039.</w:t>
      </w:r>
    </w:p>
    <w:p w14:paraId="04C526F3"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[63]</w:t>
      </w:r>
      <w:r w:rsidRPr="00FD3003">
        <w:rPr>
          <w:rFonts w:ascii="Times New Roman" w:hAnsi="Times New Roman" w:cs="Times New Roman"/>
          <w:noProof/>
          <w:sz w:val="24"/>
          <w:szCs w:val="24"/>
        </w:rPr>
        <w:tab/>
        <w:t xml:space="preserve">H. Su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“Genome ‑ wide identification of the N 6 ‑ methyladenosine regulatory genes reveals NtFIP37B increases drought resistance of tobacco ( Nicotiana tabacum L .),” </w:t>
      </w:r>
      <w:r w:rsidRPr="00FD3003">
        <w:rPr>
          <w:rFonts w:ascii="Times New Roman" w:hAnsi="Times New Roman" w:cs="Times New Roman"/>
          <w:i/>
          <w:iCs/>
          <w:noProof/>
          <w:sz w:val="24"/>
          <w:szCs w:val="24"/>
        </w:rPr>
        <w:t>BMC Plant Biol.</w:t>
      </w:r>
      <w:r w:rsidRPr="00FD3003">
        <w:rPr>
          <w:rFonts w:ascii="Times New Roman" w:hAnsi="Times New Roman" w:cs="Times New Roman"/>
          <w:noProof/>
          <w:sz w:val="24"/>
          <w:szCs w:val="24"/>
        </w:rPr>
        <w:t>, pp. 1–18, 2024, doi: 10.1186/s12870-024-04813-2.</w:t>
      </w:r>
    </w:p>
    <w:p w14:paraId="1A73E5E9"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[64]</w:t>
      </w:r>
      <w:r w:rsidRPr="00FD3003">
        <w:rPr>
          <w:rFonts w:ascii="Times New Roman" w:hAnsi="Times New Roman" w:cs="Times New Roman"/>
          <w:noProof/>
          <w:sz w:val="24"/>
          <w:szCs w:val="24"/>
        </w:rPr>
        <w:tab/>
        <w:t xml:space="preserve">F. Li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“Genome sequence of cultivated Upland cotton (Gossypium hirsutum TM-1) provides insights into genome evolution,” </w:t>
      </w:r>
      <w:r w:rsidRPr="00FD3003">
        <w:rPr>
          <w:rFonts w:ascii="Times New Roman" w:hAnsi="Times New Roman" w:cs="Times New Roman"/>
          <w:i/>
          <w:iCs/>
          <w:noProof/>
          <w:sz w:val="24"/>
          <w:szCs w:val="24"/>
        </w:rPr>
        <w:t>Nat. Biotechnol.</w:t>
      </w:r>
      <w:r w:rsidRPr="00FD3003">
        <w:rPr>
          <w:rFonts w:ascii="Times New Roman" w:hAnsi="Times New Roman" w:cs="Times New Roman"/>
          <w:noProof/>
          <w:sz w:val="24"/>
          <w:szCs w:val="24"/>
        </w:rPr>
        <w:t>, vol. 33, no. 5, pp. 524–530, 2015, doi: 10.1038/nbt.3208.</w:t>
      </w:r>
    </w:p>
    <w:p w14:paraId="6B47E6D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[65]</w:t>
      </w:r>
      <w:r w:rsidRPr="00FD3003">
        <w:rPr>
          <w:rFonts w:ascii="Times New Roman" w:hAnsi="Times New Roman" w:cs="Times New Roman"/>
          <w:noProof/>
          <w:sz w:val="24"/>
          <w:szCs w:val="24"/>
        </w:rPr>
        <w:tab/>
        <w:t xml:space="preserve">I. J. LEITCH and M. D. BENNETT, “Biological relevance of polyploidy : ecology to genomics Polyploidy in arctic plants,” </w:t>
      </w:r>
      <w:r w:rsidRPr="00FD3003">
        <w:rPr>
          <w:rFonts w:ascii="Times New Roman" w:hAnsi="Times New Roman" w:cs="Times New Roman"/>
          <w:i/>
          <w:iCs/>
          <w:noProof/>
          <w:sz w:val="24"/>
          <w:szCs w:val="24"/>
        </w:rPr>
        <w:t>Society</w:t>
      </w:r>
      <w:r w:rsidRPr="00FD3003">
        <w:rPr>
          <w:rFonts w:ascii="Times New Roman" w:hAnsi="Times New Roman" w:cs="Times New Roman"/>
          <w:noProof/>
          <w:sz w:val="24"/>
          <w:szCs w:val="24"/>
        </w:rPr>
        <w:t>, vol. 82, no. 4, pp. 521–536, 2004, [Online]. Available: http://www.mendeley.com/research/biological-relevance-polyploidy-ecology-genomics-polyploidy-arctic-plants/</w:t>
      </w:r>
    </w:p>
    <w:p w14:paraId="4070E0F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[66]</w:t>
      </w:r>
      <w:r w:rsidRPr="00FD3003">
        <w:rPr>
          <w:rFonts w:ascii="Times New Roman" w:hAnsi="Times New Roman" w:cs="Times New Roman"/>
          <w:noProof/>
          <w:sz w:val="24"/>
          <w:szCs w:val="24"/>
        </w:rPr>
        <w:tab/>
        <w:t xml:space="preserve">L. J. Kelly, A. R. Leitch, J. J. Clarkson, R. B. Hunter, S. Knapp, and M. W. Chase, “Intragenic recombination events and evidence for hybrid speciation in nicotiana </w:t>
      </w:r>
      <w:r w:rsidRPr="00FD3003">
        <w:rPr>
          <w:rFonts w:ascii="Times New Roman" w:hAnsi="Times New Roman" w:cs="Times New Roman"/>
          <w:noProof/>
          <w:sz w:val="24"/>
          <w:szCs w:val="24"/>
        </w:rPr>
        <w:lastRenderedPageBreak/>
        <w:t xml:space="preserve">(solanaceae),” </w:t>
      </w:r>
      <w:r w:rsidRPr="00FD3003">
        <w:rPr>
          <w:rFonts w:ascii="Times New Roman" w:hAnsi="Times New Roman" w:cs="Times New Roman"/>
          <w:i/>
          <w:iCs/>
          <w:noProof/>
          <w:sz w:val="24"/>
          <w:szCs w:val="24"/>
        </w:rPr>
        <w:t>Mol. Biol. Evol.</w:t>
      </w:r>
      <w:r w:rsidRPr="00FD3003">
        <w:rPr>
          <w:rFonts w:ascii="Times New Roman" w:hAnsi="Times New Roman" w:cs="Times New Roman"/>
          <w:noProof/>
          <w:sz w:val="24"/>
          <w:szCs w:val="24"/>
        </w:rPr>
        <w:t>, vol. 27, no. 4, pp. 781–799, 2010, doi: 10.1093/molbev/msp267.</w:t>
      </w:r>
    </w:p>
    <w:p w14:paraId="45722EA1"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[67]</w:t>
      </w:r>
      <w:r w:rsidRPr="00FD3003">
        <w:rPr>
          <w:rFonts w:ascii="Times New Roman" w:hAnsi="Times New Roman" w:cs="Times New Roman"/>
          <w:noProof/>
          <w:sz w:val="24"/>
          <w:szCs w:val="24"/>
        </w:rPr>
        <w:tab/>
        <w:t xml:space="preserve">W. R. Clarindo, C. R. De Carvalho, and B. M. G. Alves, “Mitotic evidence for the tetraploid nature of Glycine max provided by high quality karyograms,” </w:t>
      </w:r>
      <w:r w:rsidRPr="00FD3003">
        <w:rPr>
          <w:rFonts w:ascii="Times New Roman" w:hAnsi="Times New Roman" w:cs="Times New Roman"/>
          <w:i/>
          <w:iCs/>
          <w:noProof/>
          <w:sz w:val="24"/>
          <w:szCs w:val="24"/>
        </w:rPr>
        <w:t>Plant Syst. Evol.</w:t>
      </w:r>
      <w:r w:rsidRPr="00FD3003">
        <w:rPr>
          <w:rFonts w:ascii="Times New Roman" w:hAnsi="Times New Roman" w:cs="Times New Roman"/>
          <w:noProof/>
          <w:sz w:val="24"/>
          <w:szCs w:val="24"/>
        </w:rPr>
        <w:t>, vol. 265, no. 1–2, pp. 101–107, 2007, doi: 10.1007/s00606-007-0522-5.</w:t>
      </w:r>
    </w:p>
    <w:p w14:paraId="4873AF5A"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[68]</w:t>
      </w:r>
      <w:r w:rsidRPr="00FD3003">
        <w:rPr>
          <w:rFonts w:ascii="Times New Roman" w:hAnsi="Times New Roman" w:cs="Times New Roman"/>
          <w:noProof/>
          <w:sz w:val="24"/>
          <w:szCs w:val="24"/>
        </w:rPr>
        <w:tab/>
        <w:t xml:space="preserve">P. S. Schnable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“The B73 Maize Genome: Complexity, Diversity, and Dynamics,” </w:t>
      </w:r>
      <w:r w:rsidRPr="00FD3003">
        <w:rPr>
          <w:rFonts w:ascii="Times New Roman" w:hAnsi="Times New Roman" w:cs="Times New Roman"/>
          <w:i/>
          <w:iCs/>
          <w:noProof/>
          <w:sz w:val="24"/>
          <w:szCs w:val="24"/>
        </w:rPr>
        <w:t>Science (80-. ).</w:t>
      </w:r>
      <w:r w:rsidRPr="00FD3003">
        <w:rPr>
          <w:rFonts w:ascii="Times New Roman" w:hAnsi="Times New Roman" w:cs="Times New Roman"/>
          <w:noProof/>
          <w:sz w:val="24"/>
          <w:szCs w:val="24"/>
        </w:rPr>
        <w:t>, vol. 326, no. 5956, pp. 1112–1115, Nov. 2009, doi: 10.1126/science.1178534.</w:t>
      </w:r>
    </w:p>
    <w:p w14:paraId="191AF9D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[69]</w:t>
      </w:r>
      <w:r w:rsidRPr="00FD3003">
        <w:rPr>
          <w:rFonts w:ascii="Times New Roman" w:hAnsi="Times New Roman" w:cs="Times New Roman"/>
          <w:noProof/>
          <w:sz w:val="24"/>
          <w:szCs w:val="24"/>
        </w:rPr>
        <w:tab/>
        <w:t>H. Shen, B. Luo, Y. Wang, J. Li, Z. Hu, and Q. Xie, “Genome-Wide Identification , Classification and Expression Analysis of m 6 A Gene Family in Solanum lycopersicum,” 2022.</w:t>
      </w:r>
    </w:p>
    <w:p w14:paraId="3AF0A24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[70]</w:t>
      </w:r>
      <w:r w:rsidRPr="00FD3003">
        <w:rPr>
          <w:rFonts w:ascii="Times New Roman" w:hAnsi="Times New Roman" w:cs="Times New Roman"/>
          <w:noProof/>
          <w:sz w:val="24"/>
          <w:szCs w:val="24"/>
        </w:rPr>
        <w:tab/>
        <w:t>C. Zhu and S. Xie, “Genome-Wide Investigation of N6-Methyladenosine Regulatory Genes and Their Roles in Tea ( Camellia sinensis ) Leaves During Withering Process,” vol. 12, no. June, 2021, doi: 10.3389/fpls.2021.702303.</w:t>
      </w:r>
    </w:p>
    <w:p w14:paraId="3C8D3A9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[71]</w:t>
      </w:r>
      <w:r w:rsidRPr="00FD3003">
        <w:rPr>
          <w:rFonts w:ascii="Times New Roman" w:hAnsi="Times New Roman" w:cs="Times New Roman"/>
          <w:noProof/>
          <w:sz w:val="24"/>
          <w:szCs w:val="24"/>
        </w:rPr>
        <w:tab/>
        <w:t>M. Hasan, Z. S. Nishat, T. Hossain, and A. Ghosh, “Biochemistry and Biophysics Reports,” no. xxxx.</w:t>
      </w:r>
    </w:p>
    <w:p w14:paraId="110E1F7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[72]</w:t>
      </w:r>
      <w:r w:rsidRPr="00FD3003">
        <w:rPr>
          <w:rFonts w:ascii="Times New Roman" w:hAnsi="Times New Roman" w:cs="Times New Roman"/>
          <w:noProof/>
          <w:sz w:val="24"/>
          <w:szCs w:val="24"/>
        </w:rPr>
        <w:tab/>
        <w:t xml:space="preserve">X. Sun, W. Wu, Y. Yang, I. Wilson, F. Shao, and D. Qiu, “Genome-Wide Identification of m6A Writers, Erasers and Readers in Poplar 84K,” </w:t>
      </w:r>
      <w:r w:rsidRPr="00FD3003">
        <w:rPr>
          <w:rFonts w:ascii="Times New Roman" w:hAnsi="Times New Roman" w:cs="Times New Roman"/>
          <w:i/>
          <w:iCs/>
          <w:noProof/>
          <w:sz w:val="24"/>
          <w:szCs w:val="24"/>
        </w:rPr>
        <w:t>Genes (Basel).</w:t>
      </w:r>
      <w:r w:rsidRPr="00FD3003">
        <w:rPr>
          <w:rFonts w:ascii="Times New Roman" w:hAnsi="Times New Roman" w:cs="Times New Roman"/>
          <w:noProof/>
          <w:sz w:val="24"/>
          <w:szCs w:val="24"/>
        </w:rPr>
        <w:t>, vol. 13, no. 6, 2022, doi: 10.3390/genes13061018.</w:t>
      </w:r>
    </w:p>
    <w:p w14:paraId="65DA7CFC"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[73]</w:t>
      </w:r>
      <w:r w:rsidRPr="00FD3003">
        <w:rPr>
          <w:rFonts w:ascii="Times New Roman" w:hAnsi="Times New Roman" w:cs="Times New Roman"/>
          <w:noProof/>
          <w:sz w:val="24"/>
          <w:szCs w:val="24"/>
        </w:rPr>
        <w:tab/>
        <w:t xml:space="preserve">D. Eisenberg, “The discovery of the α-helix and β-sheet, the principal structural features of proteins,” </w:t>
      </w:r>
      <w:r w:rsidRPr="00FD3003">
        <w:rPr>
          <w:rFonts w:ascii="Times New Roman" w:hAnsi="Times New Roman" w:cs="Times New Roman"/>
          <w:i/>
          <w:iCs/>
          <w:noProof/>
          <w:sz w:val="24"/>
          <w:szCs w:val="24"/>
        </w:rPr>
        <w:t>Proc. Natl. Acad. Sci. U. S. A.</w:t>
      </w:r>
      <w:r w:rsidRPr="00FD3003">
        <w:rPr>
          <w:rFonts w:ascii="Times New Roman" w:hAnsi="Times New Roman" w:cs="Times New Roman"/>
          <w:noProof/>
          <w:sz w:val="24"/>
          <w:szCs w:val="24"/>
        </w:rPr>
        <w:t>, vol. 100, no. 20, pp. 11207–11210, 2003, doi: 10.1073/pnas.2034522100.</w:t>
      </w:r>
    </w:p>
    <w:p w14:paraId="09F9BE72"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rPr>
      </w:pPr>
      <w:r w:rsidRPr="00FD3003">
        <w:rPr>
          <w:rFonts w:ascii="Times New Roman" w:hAnsi="Times New Roman" w:cs="Times New Roman"/>
          <w:noProof/>
          <w:sz w:val="24"/>
          <w:szCs w:val="24"/>
        </w:rPr>
        <w:t>[74]</w:t>
      </w:r>
      <w:r w:rsidRPr="00FD3003">
        <w:rPr>
          <w:rFonts w:ascii="Times New Roman" w:hAnsi="Times New Roman" w:cs="Times New Roman"/>
          <w:noProof/>
          <w:sz w:val="24"/>
          <w:szCs w:val="24"/>
        </w:rPr>
        <w:tab/>
        <w:t xml:space="preserve">Y. Hou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“CPSF30-L-mediated recognition of mRNA m6A modification controls alternative polyadenylation of nitrate signaling-related gene transcripts in Arabidopsis,” </w:t>
      </w:r>
      <w:r w:rsidRPr="00FD3003">
        <w:rPr>
          <w:rFonts w:ascii="Times New Roman" w:hAnsi="Times New Roman" w:cs="Times New Roman"/>
          <w:i/>
          <w:iCs/>
          <w:noProof/>
          <w:sz w:val="24"/>
          <w:szCs w:val="24"/>
        </w:rPr>
        <w:t>Mol. Plant</w:t>
      </w:r>
      <w:r w:rsidRPr="00FD3003">
        <w:rPr>
          <w:rFonts w:ascii="Times New Roman" w:hAnsi="Times New Roman" w:cs="Times New Roman"/>
          <w:noProof/>
          <w:sz w:val="24"/>
          <w:szCs w:val="24"/>
        </w:rPr>
        <w:t>, vol. 14, no. 4, pp. 688–699, 2021, doi: 10.1016/j.molp.2021.01.013.</w:t>
      </w:r>
    </w:p>
    <w:p w14:paraId="44075A10" w14:textId="5AEED4B1" w:rsidR="00104E43" w:rsidRDefault="0073157E" w:rsidP="006A73B5">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48C4C15A" w14:textId="77777777" w:rsidR="00003705" w:rsidRPr="005F6F62" w:rsidRDefault="00003705" w:rsidP="00003705">
      <w:pPr>
        <w:spacing w:line="360" w:lineRule="auto"/>
        <w:jc w:val="both"/>
        <w:rPr>
          <w:rFonts w:ascii="Times New Roman" w:hAnsi="Times New Roman" w:cs="Times New Roman"/>
          <w:sz w:val="24"/>
          <w:szCs w:val="24"/>
        </w:rPr>
      </w:pPr>
    </w:p>
    <w:p w14:paraId="414C767C" w14:textId="77777777" w:rsidR="00003705" w:rsidRPr="005F6F62" w:rsidRDefault="00003705" w:rsidP="00003705">
      <w:pPr>
        <w:spacing w:line="360" w:lineRule="auto"/>
        <w:jc w:val="both"/>
        <w:rPr>
          <w:rFonts w:ascii="Times New Roman" w:hAnsi="Times New Roman" w:cs="Times New Roman"/>
          <w:sz w:val="24"/>
          <w:szCs w:val="24"/>
        </w:rPr>
      </w:pPr>
    </w:p>
    <w:p w14:paraId="4EAAEF2A" w14:textId="77777777" w:rsidR="000517E3" w:rsidRPr="005F6F62" w:rsidRDefault="000517E3" w:rsidP="00766D05">
      <w:pPr>
        <w:spacing w:line="360" w:lineRule="auto"/>
        <w:jc w:val="both"/>
        <w:rPr>
          <w:rFonts w:ascii="Times New Roman" w:hAnsi="Times New Roman" w:cs="Times New Roman"/>
          <w:sz w:val="24"/>
          <w:szCs w:val="24"/>
        </w:rPr>
      </w:pPr>
    </w:p>
    <w:p w14:paraId="6573CBD9" w14:textId="77777777" w:rsidR="000517E3" w:rsidRDefault="000517E3" w:rsidP="00774A12">
      <w:pPr>
        <w:spacing w:line="360" w:lineRule="auto"/>
        <w:ind w:firstLine="720"/>
        <w:jc w:val="both"/>
        <w:rPr>
          <w:rFonts w:ascii="Times New Roman" w:hAnsi="Times New Roman" w:cs="Times New Roman"/>
          <w:sz w:val="24"/>
          <w:szCs w:val="24"/>
        </w:rPr>
      </w:pPr>
    </w:p>
    <w:p w14:paraId="51B251E5" w14:textId="77777777" w:rsidR="000517E3" w:rsidRDefault="000517E3" w:rsidP="00774A12">
      <w:pPr>
        <w:spacing w:line="360" w:lineRule="auto"/>
        <w:ind w:firstLine="720"/>
        <w:jc w:val="both"/>
        <w:rPr>
          <w:rFonts w:ascii="Times New Roman" w:hAnsi="Times New Roman" w:cs="Times New Roman"/>
          <w:sz w:val="24"/>
          <w:szCs w:val="24"/>
        </w:rPr>
      </w:pPr>
    </w:p>
    <w:p w14:paraId="60A84739" w14:textId="77777777" w:rsidR="008100BF" w:rsidRDefault="008100BF" w:rsidP="001314BF">
      <w:pPr>
        <w:spacing w:line="360" w:lineRule="auto"/>
        <w:jc w:val="both"/>
        <w:rPr>
          <w:rFonts w:ascii="Times New Roman" w:hAnsi="Times New Roman" w:cs="Times New Roman"/>
          <w:sz w:val="24"/>
          <w:szCs w:val="24"/>
        </w:rPr>
      </w:pPr>
    </w:p>
    <w:p w14:paraId="390A76DE" w14:textId="77777777" w:rsidR="008100BF" w:rsidRDefault="008100BF" w:rsidP="001314BF">
      <w:pPr>
        <w:spacing w:line="360" w:lineRule="auto"/>
        <w:jc w:val="both"/>
        <w:rPr>
          <w:rFonts w:ascii="Times New Roman" w:hAnsi="Times New Roman" w:cs="Times New Roman"/>
          <w:sz w:val="24"/>
          <w:szCs w:val="24"/>
        </w:rPr>
      </w:pPr>
    </w:p>
    <w:p w14:paraId="5E7586EB" w14:textId="77777777" w:rsidR="008100BF" w:rsidRDefault="008100BF" w:rsidP="001314BF">
      <w:pPr>
        <w:spacing w:line="360" w:lineRule="auto"/>
        <w:jc w:val="both"/>
        <w:rPr>
          <w:rFonts w:ascii="Times New Roman" w:hAnsi="Times New Roman" w:cs="Times New Roman"/>
          <w:sz w:val="24"/>
          <w:szCs w:val="24"/>
        </w:rPr>
      </w:pPr>
    </w:p>
    <w:p w14:paraId="3C1250EE" w14:textId="77777777" w:rsidR="00C74687" w:rsidRDefault="00C74687" w:rsidP="001314BF">
      <w:pPr>
        <w:spacing w:line="360" w:lineRule="auto"/>
        <w:jc w:val="both"/>
        <w:rPr>
          <w:rFonts w:ascii="Times New Roman" w:hAnsi="Times New Roman" w:cs="Times New Roman"/>
          <w:b/>
          <w:bCs/>
          <w:sz w:val="24"/>
          <w:szCs w:val="24"/>
        </w:rPr>
      </w:pPr>
    </w:p>
    <w:p w14:paraId="0B18E03D" w14:textId="0419F89F" w:rsidR="0010002C" w:rsidRDefault="001314BF" w:rsidP="001314BF">
      <w:pPr>
        <w:spacing w:line="360" w:lineRule="auto"/>
        <w:jc w:val="both"/>
        <w:rPr>
          <w:rFonts w:ascii="Times New Roman" w:hAnsi="Times New Roman" w:cs="Times New Roman"/>
          <w:sz w:val="24"/>
          <w:szCs w:val="24"/>
        </w:rPr>
      </w:pPr>
      <w:r w:rsidRPr="001314BF">
        <w:rPr>
          <w:rFonts w:ascii="Times New Roman" w:hAnsi="Times New Roman" w:cs="Times New Roman"/>
          <w:b/>
          <w:bCs/>
          <w:sz w:val="24"/>
          <w:szCs w:val="24"/>
        </w:rPr>
        <w:t>Table 1</w:t>
      </w:r>
      <w:r>
        <w:rPr>
          <w:rFonts w:ascii="Times New Roman" w:hAnsi="Times New Roman" w:cs="Times New Roman"/>
          <w:sz w:val="24"/>
          <w:szCs w:val="24"/>
        </w:rPr>
        <w:t xml:space="preserve">: </w:t>
      </w:r>
      <w:r w:rsidRPr="001314BF">
        <w:rPr>
          <w:rFonts w:ascii="Times New Roman" w:hAnsi="Times New Roman" w:cs="Times New Roman"/>
          <w:sz w:val="24"/>
          <w:szCs w:val="24"/>
        </w:rPr>
        <w:t xml:space="preserve">List of identified RNA m6A genes in </w:t>
      </w:r>
      <w:r w:rsidR="009910A5" w:rsidRPr="009910A5">
        <w:rPr>
          <w:rFonts w:ascii="Times New Roman" w:hAnsi="Times New Roman" w:cs="Times New Roman"/>
          <w:i/>
          <w:iCs/>
          <w:sz w:val="24"/>
          <w:szCs w:val="24"/>
        </w:rPr>
        <w:t>Glycine max</w:t>
      </w:r>
      <w:r w:rsidR="009910A5">
        <w:rPr>
          <w:rFonts w:ascii="Times New Roman" w:hAnsi="Times New Roman" w:cs="Times New Roman"/>
          <w:sz w:val="24"/>
          <w:szCs w:val="24"/>
        </w:rPr>
        <w:t xml:space="preserve"> </w:t>
      </w:r>
      <w:r w:rsidRPr="001314BF">
        <w:rPr>
          <w:rFonts w:ascii="Times New Roman" w:hAnsi="Times New Roman" w:cs="Times New Roman"/>
          <w:sz w:val="24"/>
          <w:szCs w:val="24"/>
        </w:rPr>
        <w:t>along with their detailed information and subcellular localization.</w:t>
      </w:r>
    </w:p>
    <w:p w14:paraId="09C96239" w14:textId="0D4A656D" w:rsidR="00391332" w:rsidRDefault="00D767A1" w:rsidP="001314BF">
      <w:pPr>
        <w:spacing w:line="360" w:lineRule="auto"/>
        <w:jc w:val="both"/>
        <w:rPr>
          <w:rFonts w:ascii="Times New Roman" w:hAnsi="Times New Roman" w:cs="Times New Roman"/>
          <w:sz w:val="24"/>
          <w:szCs w:val="24"/>
        </w:rPr>
      </w:pPr>
      <w:r>
        <w:rPr>
          <w:rFonts w:ascii="Times New Roman" w:hAnsi="Times New Roman" w:cs="Times New Roman"/>
          <w:sz w:val="24"/>
          <w:szCs w:val="24"/>
        </w:rPr>
        <w:object w:dxaOrig="19502" w:dyaOrig="31005" w14:anchorId="1AF929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77.7pt" o:ole="">
            <v:imagedata r:id="rId22" o:title=""/>
          </v:shape>
          <o:OLEObject Type="Embed" ProgID="Excel.Sheet.12" ShapeID="_x0000_i1025" DrawAspect="Content" ObjectID="_1797070617" r:id="rId23"/>
        </w:object>
      </w:r>
    </w:p>
    <w:p w14:paraId="148B4855" w14:textId="071E9B6C" w:rsidR="00391332" w:rsidRDefault="00391332" w:rsidP="00391332">
      <w:pPr>
        <w:spacing w:line="360" w:lineRule="auto"/>
        <w:jc w:val="both"/>
        <w:rPr>
          <w:rFonts w:ascii="Times New Roman" w:hAnsi="Times New Roman" w:cs="Times New Roman"/>
          <w:sz w:val="24"/>
          <w:szCs w:val="24"/>
        </w:rPr>
      </w:pPr>
      <w:r w:rsidRPr="00391332">
        <w:rPr>
          <w:rFonts w:ascii="Times New Roman" w:hAnsi="Times New Roman" w:cs="Times New Roman"/>
          <w:b/>
          <w:bCs/>
          <w:sz w:val="24"/>
          <w:szCs w:val="24"/>
        </w:rPr>
        <w:lastRenderedPageBreak/>
        <w:t>Abbreviations:</w:t>
      </w:r>
      <w:r w:rsidRPr="00391332">
        <w:rPr>
          <w:rFonts w:ascii="Times New Roman" w:hAnsi="Times New Roman" w:cs="Times New Roman"/>
          <w:sz w:val="24"/>
          <w:szCs w:val="24"/>
        </w:rPr>
        <w:t xml:space="preserve"> </w:t>
      </w:r>
      <w:r w:rsidR="00025DDB">
        <w:rPr>
          <w:rFonts w:ascii="Times New Roman" w:hAnsi="Times New Roman" w:cs="Times New Roman"/>
          <w:sz w:val="24"/>
          <w:szCs w:val="24"/>
        </w:rPr>
        <w:t xml:space="preserve">SN, serial number; S, subcellular; </w:t>
      </w:r>
      <w:r w:rsidRPr="00391332">
        <w:rPr>
          <w:rFonts w:ascii="Times New Roman" w:hAnsi="Times New Roman" w:cs="Times New Roman"/>
          <w:sz w:val="24"/>
          <w:szCs w:val="24"/>
        </w:rPr>
        <w:t xml:space="preserve">CDS, coding DNA Sequence; PP, Polypeptide; MW, Molecular Weight; </w:t>
      </w:r>
      <w:proofErr w:type="spellStart"/>
      <w:r w:rsidRPr="00391332">
        <w:rPr>
          <w:rFonts w:ascii="Times New Roman" w:hAnsi="Times New Roman" w:cs="Times New Roman"/>
          <w:sz w:val="24"/>
          <w:szCs w:val="24"/>
        </w:rPr>
        <w:t>pI</w:t>
      </w:r>
      <w:proofErr w:type="spellEnd"/>
      <w:r w:rsidRPr="00391332">
        <w:rPr>
          <w:rFonts w:ascii="Times New Roman" w:hAnsi="Times New Roman" w:cs="Times New Roman"/>
          <w:sz w:val="24"/>
          <w:szCs w:val="24"/>
        </w:rPr>
        <w:t xml:space="preserve">, Isoelectric point; bp, base pair; aa, amino acid; </w:t>
      </w:r>
      <w:proofErr w:type="spellStart"/>
      <w:r w:rsidRPr="00391332">
        <w:rPr>
          <w:rFonts w:ascii="Times New Roman" w:hAnsi="Times New Roman" w:cs="Times New Roman"/>
          <w:sz w:val="24"/>
          <w:szCs w:val="24"/>
        </w:rPr>
        <w:t>kDa</w:t>
      </w:r>
      <w:proofErr w:type="spellEnd"/>
      <w:r w:rsidRPr="00391332">
        <w:rPr>
          <w:rFonts w:ascii="Times New Roman" w:hAnsi="Times New Roman" w:cs="Times New Roman"/>
          <w:sz w:val="24"/>
          <w:szCs w:val="24"/>
        </w:rPr>
        <w:t xml:space="preserve">, kilodalton; Cp, Chloroplast; </w:t>
      </w:r>
      <w:proofErr w:type="spellStart"/>
      <w:r w:rsidRPr="00391332">
        <w:rPr>
          <w:rFonts w:ascii="Times New Roman" w:hAnsi="Times New Roman" w:cs="Times New Roman"/>
          <w:sz w:val="24"/>
          <w:szCs w:val="24"/>
        </w:rPr>
        <w:t>Ec</w:t>
      </w:r>
      <w:proofErr w:type="spellEnd"/>
      <w:r w:rsidRPr="00391332">
        <w:rPr>
          <w:rFonts w:ascii="Times New Roman" w:hAnsi="Times New Roman" w:cs="Times New Roman"/>
          <w:sz w:val="24"/>
          <w:szCs w:val="24"/>
        </w:rPr>
        <w:t>, Extracellular; Nu, Nucleus; Pm, Plasma-membrane</w:t>
      </w:r>
      <w:r w:rsidR="002D5EA8">
        <w:rPr>
          <w:rFonts w:ascii="Times New Roman" w:hAnsi="Times New Roman" w:cs="Times New Roman"/>
          <w:sz w:val="24"/>
          <w:szCs w:val="24"/>
        </w:rPr>
        <w:t>.</w:t>
      </w:r>
    </w:p>
    <w:p w14:paraId="1EF23E9A" w14:textId="77777777" w:rsidR="00F712EE" w:rsidRDefault="00F712EE" w:rsidP="00391332">
      <w:pPr>
        <w:spacing w:line="360" w:lineRule="auto"/>
        <w:jc w:val="both"/>
        <w:rPr>
          <w:rFonts w:ascii="Times New Roman" w:hAnsi="Times New Roman" w:cs="Times New Roman"/>
          <w:sz w:val="24"/>
          <w:szCs w:val="24"/>
        </w:rPr>
      </w:pPr>
    </w:p>
    <w:p w14:paraId="023248B3" w14:textId="2527DB53" w:rsidR="00185F01" w:rsidRDefault="00F712EE" w:rsidP="001314B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9952EB" wp14:editId="115233A4">
            <wp:extent cx="6390640" cy="23303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42913" cy="2349420"/>
                    </a:xfrm>
                    <a:prstGeom prst="rect">
                      <a:avLst/>
                    </a:prstGeom>
                    <a:noFill/>
                  </pic:spPr>
                </pic:pic>
              </a:graphicData>
            </a:graphic>
          </wp:inline>
        </w:drawing>
      </w:r>
    </w:p>
    <w:p w14:paraId="6C4E3D60" w14:textId="6A72FD92" w:rsidR="00F5530D" w:rsidRPr="00F5530D" w:rsidRDefault="00BF33B7" w:rsidP="000A3E6C">
      <w:pPr>
        <w:spacing w:line="360" w:lineRule="auto"/>
        <w:jc w:val="both"/>
        <w:rPr>
          <w:rFonts w:ascii="Times New Roman" w:hAnsi="Times New Roman" w:cs="Times New Roman"/>
          <w:sz w:val="24"/>
          <w:szCs w:val="24"/>
        </w:rPr>
      </w:pPr>
      <w:r w:rsidRPr="00BF33B7">
        <w:rPr>
          <w:rFonts w:ascii="Times New Roman" w:hAnsi="Times New Roman" w:cs="Times New Roman"/>
          <w:b/>
          <w:bCs/>
          <w:sz w:val="24"/>
          <w:szCs w:val="24"/>
        </w:rPr>
        <w:t>Figure 1</w:t>
      </w:r>
      <w:r w:rsidR="00F5530D" w:rsidRPr="00BF33B7">
        <w:rPr>
          <w:rFonts w:ascii="Times New Roman" w:hAnsi="Times New Roman" w:cs="Times New Roman"/>
          <w:b/>
          <w:bCs/>
          <w:sz w:val="24"/>
          <w:szCs w:val="24"/>
        </w:rPr>
        <w:t>:</w:t>
      </w:r>
      <w:r w:rsidR="00F5530D">
        <w:rPr>
          <w:rFonts w:ascii="Times New Roman" w:hAnsi="Times New Roman" w:cs="Times New Roman"/>
          <w:sz w:val="24"/>
          <w:szCs w:val="24"/>
        </w:rPr>
        <w:t xml:space="preserve"> </w:t>
      </w:r>
      <w:r w:rsidR="00F5530D" w:rsidRPr="00F5530D">
        <w:rPr>
          <w:rFonts w:ascii="Times New Roman" w:hAnsi="Times New Roman" w:cs="Times New Roman"/>
          <w:sz w:val="24"/>
          <w:szCs w:val="24"/>
        </w:rPr>
        <w:t xml:space="preserve">Chromosomal distribution of m6A </w:t>
      </w:r>
      <w:r w:rsidR="00C6620A">
        <w:rPr>
          <w:rFonts w:ascii="Times New Roman" w:hAnsi="Times New Roman" w:cs="Times New Roman"/>
          <w:sz w:val="24"/>
          <w:szCs w:val="24"/>
        </w:rPr>
        <w:t>regulatory</w:t>
      </w:r>
      <w:r w:rsidR="00F5530D" w:rsidRPr="00F5530D">
        <w:rPr>
          <w:rFonts w:ascii="Times New Roman" w:hAnsi="Times New Roman" w:cs="Times New Roman"/>
          <w:sz w:val="24"/>
          <w:szCs w:val="24"/>
        </w:rPr>
        <w:t xml:space="preserve"> genes. All m6A regulatory genes are found to be in different chromosomes of</w:t>
      </w:r>
      <w:r w:rsidR="00F154D9">
        <w:rPr>
          <w:rFonts w:ascii="Times New Roman" w:hAnsi="Times New Roman" w:cs="Times New Roman"/>
          <w:sz w:val="24"/>
          <w:szCs w:val="24"/>
        </w:rPr>
        <w:t xml:space="preserve"> </w:t>
      </w:r>
      <w:r>
        <w:rPr>
          <w:rFonts w:ascii="Times New Roman" w:hAnsi="Times New Roman" w:cs="Times New Roman"/>
          <w:sz w:val="24"/>
          <w:szCs w:val="24"/>
        </w:rPr>
        <w:t>soybeans</w:t>
      </w:r>
      <w:r w:rsidR="00F5530D" w:rsidRPr="00F5530D">
        <w:rPr>
          <w:rFonts w:ascii="Times New Roman" w:hAnsi="Times New Roman" w:cs="Times New Roman"/>
          <w:sz w:val="24"/>
          <w:szCs w:val="24"/>
        </w:rPr>
        <w:t>.</w:t>
      </w:r>
      <w:r w:rsidR="00F154D9">
        <w:rPr>
          <w:rFonts w:ascii="Times New Roman" w:hAnsi="Times New Roman" w:cs="Times New Roman"/>
          <w:sz w:val="24"/>
          <w:szCs w:val="24"/>
        </w:rPr>
        <w:t xml:space="preserve"> </w:t>
      </w:r>
      <w:r w:rsidR="00F5530D" w:rsidRPr="00F5530D">
        <w:rPr>
          <w:rFonts w:ascii="Times New Roman" w:hAnsi="Times New Roman" w:cs="Times New Roman"/>
          <w:sz w:val="24"/>
          <w:szCs w:val="24"/>
        </w:rPr>
        <w:t xml:space="preserve">The relative size of the corresponding chromosomes and </w:t>
      </w:r>
      <w:r>
        <w:rPr>
          <w:rFonts w:ascii="Times New Roman" w:hAnsi="Times New Roman" w:cs="Times New Roman"/>
          <w:sz w:val="24"/>
          <w:szCs w:val="24"/>
        </w:rPr>
        <w:t xml:space="preserve">the </w:t>
      </w:r>
      <w:r w:rsidR="00F5530D" w:rsidRPr="00F5530D">
        <w:rPr>
          <w:rFonts w:ascii="Times New Roman" w:hAnsi="Times New Roman" w:cs="Times New Roman"/>
          <w:sz w:val="24"/>
          <w:szCs w:val="24"/>
        </w:rPr>
        <w:t xml:space="preserve">position of the respective genes could be estimated by using the scale provided left side of the figure. The chromosome numbers are provided at the </w:t>
      </w:r>
      <w:r>
        <w:rPr>
          <w:rFonts w:ascii="Times New Roman" w:hAnsi="Times New Roman" w:cs="Times New Roman"/>
          <w:sz w:val="24"/>
          <w:szCs w:val="24"/>
        </w:rPr>
        <w:t>middle</w:t>
      </w:r>
      <w:r w:rsidR="00F5530D" w:rsidRPr="00F5530D">
        <w:rPr>
          <w:rFonts w:ascii="Times New Roman" w:hAnsi="Times New Roman" w:cs="Times New Roman"/>
          <w:sz w:val="24"/>
          <w:szCs w:val="24"/>
        </w:rPr>
        <w:t xml:space="preserve"> of each bar. The straight lines connect the duplicated gene pairs </w:t>
      </w:r>
      <w:r w:rsidR="00F5530D" w:rsidRPr="00BF33B7">
        <w:rPr>
          <w:rFonts w:ascii="Times New Roman" w:hAnsi="Times New Roman" w:cs="Times New Roman"/>
          <w:b/>
          <w:bCs/>
          <w:sz w:val="24"/>
          <w:szCs w:val="24"/>
        </w:rPr>
        <w:t>(Table 2)</w:t>
      </w:r>
      <w:r w:rsidR="00F5530D" w:rsidRPr="00F5530D">
        <w:rPr>
          <w:rFonts w:ascii="Times New Roman" w:hAnsi="Times New Roman" w:cs="Times New Roman"/>
          <w:sz w:val="24"/>
          <w:szCs w:val="24"/>
        </w:rPr>
        <w:t>.</w:t>
      </w:r>
    </w:p>
    <w:p w14:paraId="1C1B3CDE" w14:textId="6538E627" w:rsidR="00716FD7" w:rsidRDefault="00716FD7" w:rsidP="003C2756">
      <w:pPr>
        <w:spacing w:line="360" w:lineRule="auto"/>
        <w:jc w:val="both"/>
        <w:rPr>
          <w:rFonts w:ascii="Times New Roman" w:hAnsi="Times New Roman" w:cs="Times New Roman"/>
          <w:sz w:val="24"/>
          <w:szCs w:val="24"/>
        </w:rPr>
      </w:pPr>
      <w:r w:rsidRPr="00716FD7">
        <w:rPr>
          <w:rFonts w:ascii="Times New Roman" w:hAnsi="Times New Roman" w:cs="Times New Roman"/>
          <w:b/>
          <w:bCs/>
          <w:sz w:val="24"/>
          <w:szCs w:val="24"/>
        </w:rPr>
        <w:t>Table 2</w:t>
      </w:r>
      <w:r>
        <w:rPr>
          <w:rFonts w:ascii="Times New Roman" w:hAnsi="Times New Roman" w:cs="Times New Roman"/>
          <w:b/>
          <w:bCs/>
          <w:sz w:val="24"/>
          <w:szCs w:val="24"/>
        </w:rPr>
        <w:t>:</w:t>
      </w:r>
      <w:r w:rsidRPr="00716FD7">
        <w:rPr>
          <w:rFonts w:ascii="Times New Roman" w:hAnsi="Times New Roman" w:cs="Times New Roman"/>
          <w:sz w:val="24"/>
          <w:szCs w:val="24"/>
        </w:rPr>
        <w:t xml:space="preserve"> List of duplicated genes identified in </w:t>
      </w:r>
      <w:r w:rsidR="00833D55">
        <w:rPr>
          <w:rFonts w:ascii="Times New Roman" w:hAnsi="Times New Roman" w:cs="Times New Roman"/>
          <w:sz w:val="24"/>
          <w:szCs w:val="24"/>
        </w:rPr>
        <w:t>soybean (</w:t>
      </w:r>
      <w:r w:rsidR="00833D55" w:rsidRPr="00833D55">
        <w:rPr>
          <w:rFonts w:ascii="Times New Roman" w:hAnsi="Times New Roman" w:cs="Times New Roman"/>
          <w:i/>
          <w:iCs/>
          <w:sz w:val="24"/>
          <w:szCs w:val="24"/>
        </w:rPr>
        <w:t>Glycine max</w:t>
      </w:r>
      <w:r w:rsidR="00833D55">
        <w:rPr>
          <w:rFonts w:ascii="Times New Roman" w:hAnsi="Times New Roman" w:cs="Times New Roman"/>
          <w:sz w:val="24"/>
          <w:szCs w:val="24"/>
        </w:rPr>
        <w:t>)</w:t>
      </w:r>
    </w:p>
    <w:p w14:paraId="24523E62" w14:textId="2060BB21" w:rsidR="0010002C" w:rsidRDefault="006C2A96" w:rsidP="00416F9A">
      <w:pPr>
        <w:spacing w:line="360" w:lineRule="auto"/>
        <w:jc w:val="both"/>
        <w:rPr>
          <w:rFonts w:ascii="Times New Roman" w:hAnsi="Times New Roman" w:cs="Times New Roman"/>
          <w:sz w:val="24"/>
          <w:szCs w:val="24"/>
        </w:rPr>
      </w:pPr>
      <w:r>
        <w:rPr>
          <w:rFonts w:ascii="Times New Roman" w:hAnsi="Times New Roman" w:cs="Times New Roman"/>
          <w:sz w:val="24"/>
          <w:szCs w:val="24"/>
        </w:rPr>
        <w:object w:dxaOrig="14030" w:dyaOrig="5791" w14:anchorId="6655C569">
          <v:shape id="_x0000_i1026" type="#_x0000_t75" style="width:465.7pt;height:192.2pt" o:ole="">
            <v:imagedata r:id="rId25" o:title=""/>
          </v:shape>
          <o:OLEObject Type="Embed" ProgID="Excel.SheetMacroEnabled.12" ShapeID="_x0000_i1026" DrawAspect="Content" ObjectID="_1797070618" r:id="rId26"/>
        </w:object>
      </w:r>
    </w:p>
    <w:p w14:paraId="073DA5B4" w14:textId="77777777" w:rsidR="0010002C" w:rsidRDefault="0010002C" w:rsidP="00774A12">
      <w:pPr>
        <w:spacing w:line="360" w:lineRule="auto"/>
        <w:ind w:firstLine="720"/>
        <w:jc w:val="both"/>
        <w:rPr>
          <w:rFonts w:ascii="Times New Roman" w:hAnsi="Times New Roman" w:cs="Times New Roman"/>
          <w:sz w:val="24"/>
          <w:szCs w:val="24"/>
        </w:rPr>
      </w:pPr>
    </w:p>
    <w:p w14:paraId="28E15B9E" w14:textId="2CD9ACEE" w:rsidR="0010002C" w:rsidRDefault="00BC4D4B" w:rsidP="00774A12">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CBE28E" wp14:editId="4DAC988A">
            <wp:extent cx="5943600" cy="3112886"/>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12886"/>
                    </a:xfrm>
                    <a:prstGeom prst="rect">
                      <a:avLst/>
                    </a:prstGeom>
                    <a:noFill/>
                  </pic:spPr>
                </pic:pic>
              </a:graphicData>
            </a:graphic>
          </wp:inline>
        </w:drawing>
      </w:r>
    </w:p>
    <w:p w14:paraId="714DE50A" w14:textId="7005EA33" w:rsidR="00675462" w:rsidRPr="0050075E" w:rsidRDefault="00554F1A" w:rsidP="0050075E">
      <w:pPr>
        <w:spacing w:line="360" w:lineRule="auto"/>
        <w:jc w:val="both"/>
        <w:rPr>
          <w:rFonts w:ascii="Times New Roman" w:hAnsi="Times New Roman" w:cs="Times New Roman"/>
          <w:sz w:val="24"/>
          <w:szCs w:val="24"/>
        </w:rPr>
      </w:pPr>
      <w:r w:rsidRPr="00EB6C07">
        <w:rPr>
          <w:rFonts w:ascii="Times New Roman" w:hAnsi="Times New Roman" w:cs="Times New Roman"/>
          <w:b/>
          <w:bCs/>
          <w:sz w:val="24"/>
          <w:szCs w:val="24"/>
        </w:rPr>
        <w:t>Figure 2:</w:t>
      </w:r>
      <w:r w:rsidRPr="00554F1A">
        <w:rPr>
          <w:rFonts w:ascii="Times New Roman" w:hAnsi="Times New Roman" w:cs="Times New Roman"/>
          <w:sz w:val="24"/>
          <w:szCs w:val="24"/>
        </w:rPr>
        <w:t xml:space="preserve"> </w:t>
      </w:r>
      <w:r w:rsidR="00C3264E">
        <w:rPr>
          <w:rFonts w:ascii="Times New Roman" w:hAnsi="Times New Roman" w:cs="Times New Roman"/>
          <w:sz w:val="24"/>
          <w:szCs w:val="24"/>
        </w:rPr>
        <w:t xml:space="preserve">The </w:t>
      </w:r>
      <w:r w:rsidR="00BA513E" w:rsidRPr="00BA513E">
        <w:rPr>
          <w:rFonts w:ascii="Times New Roman" w:hAnsi="Times New Roman" w:cs="Times New Roman"/>
          <w:sz w:val="24"/>
          <w:szCs w:val="24"/>
        </w:rPr>
        <w:t>evolutionary relationship together with the gene structure</w:t>
      </w:r>
      <w:r w:rsidR="00C3264E">
        <w:rPr>
          <w:rFonts w:ascii="Times New Roman" w:hAnsi="Times New Roman" w:cs="Times New Roman"/>
          <w:sz w:val="24"/>
          <w:szCs w:val="24"/>
        </w:rPr>
        <w:t>, t</w:t>
      </w:r>
      <w:r w:rsidR="00C3264E" w:rsidRPr="00BA513E">
        <w:rPr>
          <w:rFonts w:ascii="Times New Roman" w:hAnsi="Times New Roman" w:cs="Times New Roman"/>
          <w:sz w:val="24"/>
          <w:szCs w:val="24"/>
        </w:rPr>
        <w:t>he appropriate domain architecture</w:t>
      </w:r>
      <w:r w:rsidR="00C3264E">
        <w:rPr>
          <w:rFonts w:ascii="Times New Roman" w:hAnsi="Times New Roman" w:cs="Times New Roman"/>
          <w:sz w:val="24"/>
          <w:szCs w:val="24"/>
        </w:rPr>
        <w:t xml:space="preserve"> and</w:t>
      </w:r>
      <w:r w:rsidR="00C3264E" w:rsidRPr="00BA513E">
        <w:rPr>
          <w:rFonts w:ascii="Times New Roman" w:hAnsi="Times New Roman" w:cs="Times New Roman"/>
          <w:sz w:val="24"/>
          <w:szCs w:val="24"/>
        </w:rPr>
        <w:t xml:space="preserve"> motif </w:t>
      </w:r>
      <w:r w:rsidR="00BA513E" w:rsidRPr="00BA513E">
        <w:rPr>
          <w:rFonts w:ascii="Times New Roman" w:hAnsi="Times New Roman" w:cs="Times New Roman"/>
          <w:sz w:val="24"/>
          <w:szCs w:val="24"/>
        </w:rPr>
        <w:t>of the m6A regulating genes</w:t>
      </w:r>
      <w:r w:rsidR="00C3264E">
        <w:rPr>
          <w:rFonts w:ascii="Times New Roman" w:hAnsi="Times New Roman" w:cs="Times New Roman"/>
          <w:sz w:val="24"/>
          <w:szCs w:val="24"/>
        </w:rPr>
        <w:t xml:space="preserve"> in soybean</w:t>
      </w:r>
      <w:r w:rsidR="00BA513E" w:rsidRPr="00BA513E">
        <w:rPr>
          <w:rFonts w:ascii="Times New Roman" w:hAnsi="Times New Roman" w:cs="Times New Roman"/>
          <w:sz w:val="24"/>
          <w:szCs w:val="24"/>
        </w:rPr>
        <w:t>.</w:t>
      </w:r>
      <w:r w:rsidR="006D583C">
        <w:rPr>
          <w:rFonts w:ascii="Times New Roman" w:hAnsi="Times New Roman" w:cs="Times New Roman"/>
          <w:sz w:val="24"/>
          <w:szCs w:val="24"/>
        </w:rPr>
        <w:t xml:space="preserve"> </w:t>
      </w:r>
      <w:r w:rsidR="006D583C" w:rsidRPr="006D583C">
        <w:rPr>
          <w:rFonts w:ascii="Times New Roman" w:hAnsi="Times New Roman" w:cs="Times New Roman"/>
          <w:b/>
          <w:bCs/>
          <w:sz w:val="24"/>
          <w:szCs w:val="24"/>
        </w:rPr>
        <w:t>A.</w:t>
      </w:r>
      <w:r w:rsidR="0050075E">
        <w:rPr>
          <w:rFonts w:ascii="Times New Roman" w:hAnsi="Times New Roman" w:cs="Times New Roman"/>
          <w:b/>
          <w:bCs/>
          <w:sz w:val="24"/>
          <w:szCs w:val="24"/>
        </w:rPr>
        <w:t xml:space="preserve"> </w:t>
      </w:r>
      <w:r w:rsidR="00BA513E" w:rsidRPr="006D583C">
        <w:rPr>
          <w:rFonts w:ascii="Times New Roman" w:hAnsi="Times New Roman" w:cs="Times New Roman"/>
          <w:sz w:val="24"/>
          <w:szCs w:val="24"/>
        </w:rPr>
        <w:t>Using MEGA-X and GSDS, respectively, three groups' phylogenetic trees and exon-intron architectures were constructed. The exon-intron length was proportionately shown and could be approximated using the scale below.</w:t>
      </w:r>
      <w:r w:rsidR="006D583C">
        <w:rPr>
          <w:rFonts w:ascii="Times New Roman" w:hAnsi="Times New Roman" w:cs="Times New Roman"/>
          <w:sz w:val="24"/>
          <w:szCs w:val="24"/>
        </w:rPr>
        <w:t xml:space="preserve"> </w:t>
      </w:r>
      <w:r w:rsidR="006D583C" w:rsidRPr="0050075E">
        <w:rPr>
          <w:rFonts w:ascii="Times New Roman" w:hAnsi="Times New Roman" w:cs="Times New Roman"/>
          <w:b/>
          <w:bCs/>
          <w:sz w:val="24"/>
          <w:szCs w:val="24"/>
        </w:rPr>
        <w:t>B.</w:t>
      </w:r>
      <w:r w:rsidR="0050075E">
        <w:rPr>
          <w:rFonts w:ascii="Times New Roman" w:hAnsi="Times New Roman" w:cs="Times New Roman"/>
          <w:sz w:val="24"/>
          <w:szCs w:val="24"/>
        </w:rPr>
        <w:t xml:space="preserve"> </w:t>
      </w:r>
      <w:r w:rsidR="00CF7967" w:rsidRPr="006D583C">
        <w:rPr>
          <w:rFonts w:ascii="Times New Roman" w:hAnsi="Times New Roman" w:cs="Times New Roman"/>
          <w:sz w:val="24"/>
          <w:szCs w:val="24"/>
        </w:rPr>
        <w:t xml:space="preserve">Functional domains of m6A regulatory genes in soybean. </w:t>
      </w:r>
      <w:r w:rsidRPr="006D583C">
        <w:rPr>
          <w:rFonts w:ascii="Times New Roman" w:hAnsi="Times New Roman" w:cs="Times New Roman"/>
          <w:sz w:val="24"/>
          <w:szCs w:val="24"/>
        </w:rPr>
        <w:t xml:space="preserve">The relative size of the protein and </w:t>
      </w:r>
      <w:r w:rsidR="00CF7967" w:rsidRPr="006D583C">
        <w:rPr>
          <w:rFonts w:ascii="Times New Roman" w:hAnsi="Times New Roman" w:cs="Times New Roman"/>
          <w:sz w:val="24"/>
          <w:szCs w:val="24"/>
        </w:rPr>
        <w:t>the respective domains' position could be estimated</w:t>
      </w:r>
      <w:r w:rsidRPr="006D583C">
        <w:rPr>
          <w:rFonts w:ascii="Times New Roman" w:hAnsi="Times New Roman" w:cs="Times New Roman"/>
          <w:sz w:val="24"/>
          <w:szCs w:val="24"/>
        </w:rPr>
        <w:t xml:space="preserve"> using the scale provided below.</w:t>
      </w:r>
      <w:r w:rsidR="0050075E">
        <w:rPr>
          <w:rFonts w:ascii="Times New Roman" w:hAnsi="Times New Roman" w:cs="Times New Roman"/>
          <w:sz w:val="24"/>
          <w:szCs w:val="24"/>
        </w:rPr>
        <w:t xml:space="preserve"> </w:t>
      </w:r>
      <w:r w:rsidR="0050075E" w:rsidRPr="0050075E">
        <w:rPr>
          <w:rFonts w:ascii="Times New Roman" w:hAnsi="Times New Roman" w:cs="Times New Roman"/>
          <w:b/>
          <w:bCs/>
          <w:sz w:val="24"/>
          <w:szCs w:val="24"/>
        </w:rPr>
        <w:t>C.</w:t>
      </w:r>
      <w:r w:rsidR="0050075E">
        <w:rPr>
          <w:rFonts w:ascii="Times New Roman" w:hAnsi="Times New Roman" w:cs="Times New Roman"/>
          <w:sz w:val="24"/>
          <w:szCs w:val="24"/>
        </w:rPr>
        <w:t xml:space="preserve"> </w:t>
      </w:r>
      <w:r w:rsidR="00024ED3" w:rsidRPr="0050075E">
        <w:rPr>
          <w:rFonts w:ascii="Times New Roman" w:hAnsi="Times New Roman" w:cs="Times New Roman"/>
          <w:sz w:val="24"/>
          <w:szCs w:val="24"/>
        </w:rPr>
        <w:t xml:space="preserve">The </w:t>
      </w:r>
      <w:proofErr w:type="spellStart"/>
      <w:r w:rsidR="00CF7967" w:rsidRPr="0050075E">
        <w:rPr>
          <w:rFonts w:ascii="Times New Roman" w:hAnsi="Times New Roman" w:cs="Times New Roman"/>
          <w:sz w:val="24"/>
          <w:szCs w:val="24"/>
        </w:rPr>
        <w:t>organisation</w:t>
      </w:r>
      <w:proofErr w:type="spellEnd"/>
      <w:r w:rsidR="00024ED3" w:rsidRPr="0050075E">
        <w:rPr>
          <w:rFonts w:ascii="Times New Roman" w:hAnsi="Times New Roman" w:cs="Times New Roman"/>
          <w:sz w:val="24"/>
          <w:szCs w:val="24"/>
        </w:rPr>
        <w:t xml:space="preserve"> and distribution of the conserved motifs in the m6A writer genes.</w:t>
      </w:r>
      <w:r w:rsidR="00C3699B" w:rsidRPr="0050075E">
        <w:rPr>
          <w:rFonts w:ascii="Times New Roman" w:hAnsi="Times New Roman" w:cs="Times New Roman"/>
          <w:sz w:val="24"/>
          <w:szCs w:val="24"/>
        </w:rPr>
        <w:t xml:space="preserve"> The squares in the motif represent the positions of conserved domains</w:t>
      </w:r>
      <w:r w:rsidR="00540EE4" w:rsidRPr="0050075E">
        <w:rPr>
          <w:rFonts w:ascii="Times New Roman" w:hAnsi="Times New Roman" w:cs="Times New Roman"/>
          <w:sz w:val="24"/>
          <w:szCs w:val="24"/>
        </w:rPr>
        <w:t>.</w:t>
      </w:r>
    </w:p>
    <w:p w14:paraId="13959E97" w14:textId="77777777" w:rsidR="005B461B" w:rsidRDefault="005B461B" w:rsidP="003C1F11">
      <w:pPr>
        <w:spacing w:line="360" w:lineRule="auto"/>
        <w:jc w:val="both"/>
        <w:rPr>
          <w:rFonts w:ascii="Times New Roman" w:hAnsi="Times New Roman" w:cs="Times New Roman"/>
          <w:sz w:val="24"/>
          <w:szCs w:val="24"/>
        </w:rPr>
      </w:pPr>
    </w:p>
    <w:p w14:paraId="6E215991" w14:textId="77777777" w:rsidR="005B461B" w:rsidRDefault="005B461B" w:rsidP="003C1F11">
      <w:pPr>
        <w:spacing w:line="360" w:lineRule="auto"/>
        <w:jc w:val="both"/>
        <w:rPr>
          <w:rFonts w:ascii="Times New Roman" w:hAnsi="Times New Roman" w:cs="Times New Roman"/>
          <w:sz w:val="24"/>
          <w:szCs w:val="24"/>
        </w:rPr>
      </w:pPr>
    </w:p>
    <w:p w14:paraId="17A0324A" w14:textId="77777777" w:rsidR="005B461B" w:rsidRDefault="005B461B" w:rsidP="003C1F11">
      <w:pPr>
        <w:spacing w:line="360" w:lineRule="auto"/>
        <w:jc w:val="both"/>
        <w:rPr>
          <w:rFonts w:ascii="Times New Roman" w:hAnsi="Times New Roman" w:cs="Times New Roman"/>
          <w:sz w:val="24"/>
          <w:szCs w:val="24"/>
        </w:rPr>
      </w:pPr>
    </w:p>
    <w:p w14:paraId="1EECE398" w14:textId="21748024" w:rsidR="005B461B" w:rsidRPr="005B461B" w:rsidRDefault="00A14190" w:rsidP="005B461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D3EAE8" wp14:editId="3FC8E34B">
            <wp:extent cx="5925185" cy="49771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934" cy="4993728"/>
                    </a:xfrm>
                    <a:prstGeom prst="rect">
                      <a:avLst/>
                    </a:prstGeom>
                    <a:noFill/>
                  </pic:spPr>
                </pic:pic>
              </a:graphicData>
            </a:graphic>
          </wp:inline>
        </w:drawing>
      </w:r>
    </w:p>
    <w:p w14:paraId="24BA2F83" w14:textId="77777777" w:rsidR="00A5117E" w:rsidRDefault="00A5117E" w:rsidP="003C1F11">
      <w:pPr>
        <w:spacing w:line="360" w:lineRule="auto"/>
        <w:jc w:val="both"/>
        <w:rPr>
          <w:rFonts w:ascii="Times New Roman" w:hAnsi="Times New Roman" w:cs="Times New Roman"/>
          <w:sz w:val="24"/>
          <w:szCs w:val="24"/>
        </w:rPr>
      </w:pPr>
    </w:p>
    <w:p w14:paraId="62927E51" w14:textId="68A7FADA" w:rsidR="00EB6C07" w:rsidRDefault="00B61A38" w:rsidP="00EB6C07">
      <w:pPr>
        <w:spacing w:line="360" w:lineRule="auto"/>
        <w:jc w:val="both"/>
        <w:rPr>
          <w:rFonts w:ascii="Times New Roman" w:hAnsi="Times New Roman" w:cs="Times New Roman"/>
          <w:sz w:val="24"/>
          <w:szCs w:val="24"/>
        </w:rPr>
      </w:pPr>
      <w:r w:rsidRPr="00650AC9">
        <w:rPr>
          <w:rFonts w:ascii="Times New Roman" w:hAnsi="Times New Roman" w:cs="Times New Roman"/>
          <w:b/>
          <w:bCs/>
          <w:sz w:val="24"/>
          <w:szCs w:val="24"/>
        </w:rPr>
        <w:t>Figure 3:</w:t>
      </w:r>
      <w:r>
        <w:rPr>
          <w:rFonts w:ascii="Times New Roman" w:hAnsi="Times New Roman" w:cs="Times New Roman"/>
          <w:sz w:val="24"/>
          <w:szCs w:val="24"/>
        </w:rPr>
        <w:t xml:space="preserve"> </w:t>
      </w:r>
      <w:r w:rsidRPr="00B61A38">
        <w:rPr>
          <w:rFonts w:ascii="Times New Roman" w:hAnsi="Times New Roman" w:cs="Times New Roman"/>
          <w:sz w:val="24"/>
          <w:szCs w:val="24"/>
        </w:rPr>
        <w:t xml:space="preserve">Phylogenetic analysis of m6A regulatory genes from </w:t>
      </w:r>
      <w:r w:rsidR="00410EF5">
        <w:rPr>
          <w:rFonts w:ascii="Times New Roman" w:hAnsi="Times New Roman" w:cs="Times New Roman"/>
          <w:sz w:val="24"/>
          <w:szCs w:val="24"/>
        </w:rPr>
        <w:t>six</w:t>
      </w:r>
      <w:r w:rsidRPr="00B61A38">
        <w:rPr>
          <w:rFonts w:ascii="Times New Roman" w:hAnsi="Times New Roman" w:cs="Times New Roman"/>
          <w:sz w:val="24"/>
          <w:szCs w:val="24"/>
        </w:rPr>
        <w:t xml:space="preserve"> dicotyledons, </w:t>
      </w:r>
      <w:r w:rsidR="003D39E8">
        <w:rPr>
          <w:rFonts w:ascii="Times New Roman" w:hAnsi="Times New Roman" w:cs="Times New Roman"/>
          <w:sz w:val="24"/>
          <w:szCs w:val="24"/>
        </w:rPr>
        <w:t xml:space="preserve">six </w:t>
      </w:r>
      <w:r w:rsidRPr="00B61A38">
        <w:rPr>
          <w:rFonts w:ascii="Times New Roman" w:hAnsi="Times New Roman" w:cs="Times New Roman"/>
          <w:sz w:val="24"/>
          <w:szCs w:val="24"/>
        </w:rPr>
        <w:t xml:space="preserve">monocotyledons, </w:t>
      </w:r>
      <w:r w:rsidR="001D6AA9">
        <w:rPr>
          <w:rFonts w:ascii="Times New Roman" w:hAnsi="Times New Roman" w:cs="Times New Roman"/>
          <w:sz w:val="24"/>
          <w:szCs w:val="24"/>
        </w:rPr>
        <w:t xml:space="preserve">and </w:t>
      </w:r>
      <w:r w:rsidRPr="00B61A38">
        <w:rPr>
          <w:rFonts w:ascii="Times New Roman" w:hAnsi="Times New Roman" w:cs="Times New Roman"/>
          <w:sz w:val="24"/>
          <w:szCs w:val="24"/>
        </w:rPr>
        <w:t>one</w:t>
      </w:r>
      <w:r w:rsidR="001D6AA9">
        <w:rPr>
          <w:rFonts w:ascii="Times New Roman" w:hAnsi="Times New Roman" w:cs="Times New Roman"/>
          <w:sz w:val="24"/>
          <w:szCs w:val="24"/>
        </w:rPr>
        <w:t xml:space="preserve"> </w:t>
      </w:r>
      <w:r w:rsidR="001D6AA9" w:rsidRPr="001D6AA9">
        <w:rPr>
          <w:rFonts w:ascii="Times New Roman" w:hAnsi="Times New Roman" w:cs="Times New Roman"/>
          <w:sz w:val="24"/>
          <w:szCs w:val="24"/>
        </w:rPr>
        <w:t>Red Algae</w:t>
      </w:r>
      <w:r w:rsidRPr="00B61A38">
        <w:rPr>
          <w:rFonts w:ascii="Times New Roman" w:hAnsi="Times New Roman" w:cs="Times New Roman"/>
          <w:sz w:val="24"/>
          <w:szCs w:val="24"/>
        </w:rPr>
        <w:t xml:space="preserve">. </w:t>
      </w:r>
      <w:r w:rsidR="00620C83" w:rsidRPr="00620C83">
        <w:rPr>
          <w:rFonts w:ascii="Times New Roman" w:hAnsi="Times New Roman" w:cs="Times New Roman"/>
          <w:b/>
          <w:bCs/>
          <w:sz w:val="24"/>
          <w:szCs w:val="24"/>
        </w:rPr>
        <w:t>A.</w:t>
      </w:r>
      <w:r w:rsidRPr="00B61A38">
        <w:rPr>
          <w:rFonts w:ascii="Times New Roman" w:hAnsi="Times New Roman" w:cs="Times New Roman"/>
          <w:sz w:val="24"/>
          <w:szCs w:val="24"/>
        </w:rPr>
        <w:t xml:space="preserve"> Phylogenetic tree of </w:t>
      </w:r>
      <w:r w:rsidR="00C71094">
        <w:rPr>
          <w:rFonts w:ascii="Times New Roman" w:hAnsi="Times New Roman" w:cs="Times New Roman"/>
          <w:sz w:val="24"/>
          <w:szCs w:val="24"/>
        </w:rPr>
        <w:t xml:space="preserve">writer </w:t>
      </w:r>
      <w:r w:rsidR="00CD20C8">
        <w:rPr>
          <w:rFonts w:ascii="Times New Roman" w:hAnsi="Times New Roman" w:cs="Times New Roman"/>
          <w:sz w:val="24"/>
          <w:szCs w:val="24"/>
        </w:rPr>
        <w:t xml:space="preserve">genes. </w:t>
      </w:r>
      <w:r w:rsidR="00620C83" w:rsidRPr="00620C83">
        <w:rPr>
          <w:rFonts w:ascii="Times New Roman" w:hAnsi="Times New Roman" w:cs="Times New Roman"/>
          <w:b/>
          <w:bCs/>
          <w:sz w:val="24"/>
          <w:szCs w:val="24"/>
        </w:rPr>
        <w:t>B.</w:t>
      </w:r>
      <w:r w:rsidR="00620C83">
        <w:rPr>
          <w:rFonts w:ascii="Times New Roman" w:hAnsi="Times New Roman" w:cs="Times New Roman"/>
          <w:sz w:val="24"/>
          <w:szCs w:val="24"/>
        </w:rPr>
        <w:t xml:space="preserve"> </w:t>
      </w:r>
      <w:r w:rsidRPr="00B61A38">
        <w:rPr>
          <w:rFonts w:ascii="Times New Roman" w:hAnsi="Times New Roman" w:cs="Times New Roman"/>
          <w:sz w:val="24"/>
          <w:szCs w:val="24"/>
        </w:rPr>
        <w:t xml:space="preserve">Phylogenetic tree of m6A eraser genes. </w:t>
      </w:r>
      <w:r w:rsidR="00620C83" w:rsidRPr="00620C83">
        <w:rPr>
          <w:rFonts w:ascii="Times New Roman" w:hAnsi="Times New Roman" w:cs="Times New Roman"/>
          <w:b/>
          <w:bCs/>
          <w:sz w:val="24"/>
          <w:szCs w:val="24"/>
        </w:rPr>
        <w:t>C.</w:t>
      </w:r>
      <w:r w:rsidRPr="00B61A38">
        <w:rPr>
          <w:rFonts w:ascii="Times New Roman" w:hAnsi="Times New Roman" w:cs="Times New Roman"/>
          <w:sz w:val="24"/>
          <w:szCs w:val="24"/>
        </w:rPr>
        <w:t xml:space="preserve"> Phylogenetic tree of m6A reader genes. </w:t>
      </w:r>
    </w:p>
    <w:p w14:paraId="0F4F60EE" w14:textId="734634DE" w:rsidR="00434A95" w:rsidRDefault="00434A95" w:rsidP="00EB6C07">
      <w:pPr>
        <w:spacing w:line="360" w:lineRule="auto"/>
        <w:jc w:val="both"/>
        <w:rPr>
          <w:rFonts w:ascii="Times New Roman" w:hAnsi="Times New Roman" w:cs="Times New Roman"/>
          <w:sz w:val="24"/>
          <w:szCs w:val="24"/>
        </w:rPr>
      </w:pPr>
    </w:p>
    <w:p w14:paraId="67672181" w14:textId="2A7BEB1E" w:rsidR="00434A95" w:rsidRDefault="009D69CE" w:rsidP="00EB6C0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D5B213" wp14:editId="13D2E48B">
            <wp:extent cx="6526530" cy="42166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44549" cy="4228264"/>
                    </a:xfrm>
                    <a:prstGeom prst="rect">
                      <a:avLst/>
                    </a:prstGeom>
                    <a:noFill/>
                  </pic:spPr>
                </pic:pic>
              </a:graphicData>
            </a:graphic>
          </wp:inline>
        </w:drawing>
      </w:r>
    </w:p>
    <w:p w14:paraId="1BC9774F" w14:textId="1DA57C47" w:rsidR="000D1A1F" w:rsidRDefault="00434A95" w:rsidP="001B6E47">
      <w:pPr>
        <w:spacing w:line="360" w:lineRule="auto"/>
        <w:jc w:val="both"/>
        <w:rPr>
          <w:rFonts w:ascii="Times New Roman" w:hAnsi="Times New Roman" w:cs="Times New Roman"/>
          <w:sz w:val="24"/>
          <w:szCs w:val="24"/>
        </w:rPr>
      </w:pPr>
      <w:r w:rsidRPr="00434A95">
        <w:rPr>
          <w:rFonts w:ascii="Times New Roman" w:hAnsi="Times New Roman" w:cs="Times New Roman"/>
          <w:b/>
          <w:bCs/>
          <w:sz w:val="24"/>
          <w:szCs w:val="24"/>
        </w:rPr>
        <w:t>Figure 4:</w:t>
      </w:r>
      <w:r>
        <w:rPr>
          <w:rFonts w:ascii="Times New Roman" w:hAnsi="Times New Roman" w:cs="Times New Roman"/>
          <w:sz w:val="24"/>
          <w:szCs w:val="24"/>
        </w:rPr>
        <w:t xml:space="preserve"> </w:t>
      </w:r>
      <w:r w:rsidRPr="00434A95">
        <w:rPr>
          <w:rFonts w:ascii="Times New Roman" w:hAnsi="Times New Roman" w:cs="Times New Roman"/>
          <w:sz w:val="24"/>
          <w:szCs w:val="24"/>
        </w:rPr>
        <w:t>The distribution of cis-acting elements in the promoter regions of m6A regulatory genes.</w:t>
      </w:r>
      <w:r w:rsidR="00EA367C">
        <w:rPr>
          <w:rFonts w:ascii="Times New Roman" w:hAnsi="Times New Roman" w:cs="Times New Roman"/>
          <w:sz w:val="24"/>
          <w:szCs w:val="24"/>
        </w:rPr>
        <w:t xml:space="preserve"> </w:t>
      </w:r>
      <w:r w:rsidR="00AF0EA3" w:rsidRPr="00AF0EA3">
        <w:rPr>
          <w:rFonts w:ascii="Times New Roman" w:hAnsi="Times New Roman" w:cs="Times New Roman"/>
          <w:sz w:val="24"/>
          <w:szCs w:val="24"/>
        </w:rPr>
        <w:t xml:space="preserve">The 1000 bp 5′ upstream region of all the identified m6A genes </w:t>
      </w:r>
      <w:r w:rsidR="001B6E47">
        <w:rPr>
          <w:rFonts w:ascii="Times New Roman" w:hAnsi="Times New Roman" w:cs="Times New Roman"/>
          <w:sz w:val="24"/>
          <w:szCs w:val="24"/>
        </w:rPr>
        <w:t>was</w:t>
      </w:r>
      <w:r w:rsidR="00AF0EA3" w:rsidRPr="00AF0EA3">
        <w:rPr>
          <w:rFonts w:ascii="Times New Roman" w:hAnsi="Times New Roman" w:cs="Times New Roman"/>
          <w:sz w:val="24"/>
          <w:szCs w:val="24"/>
        </w:rPr>
        <w:t xml:space="preserve"> retrieved and analyzed using the </w:t>
      </w:r>
      <w:proofErr w:type="spellStart"/>
      <w:r w:rsidR="00AF0EA3" w:rsidRPr="00AF0EA3">
        <w:rPr>
          <w:rFonts w:ascii="Times New Roman" w:hAnsi="Times New Roman" w:cs="Times New Roman"/>
          <w:sz w:val="24"/>
          <w:szCs w:val="24"/>
        </w:rPr>
        <w:t>PlantCARE</w:t>
      </w:r>
      <w:proofErr w:type="spellEnd"/>
      <w:r w:rsidR="00AF0EA3" w:rsidRPr="00AF0EA3">
        <w:rPr>
          <w:rFonts w:ascii="Times New Roman" w:hAnsi="Times New Roman" w:cs="Times New Roman"/>
          <w:sz w:val="24"/>
          <w:szCs w:val="24"/>
        </w:rPr>
        <w:t xml:space="preserve"> database to identify the presence and number of cis-acting regulatory elements. The presence of selected motifs (</w:t>
      </w:r>
      <w:r w:rsidR="001B6E47">
        <w:rPr>
          <w:rFonts w:ascii="Times New Roman" w:hAnsi="Times New Roman" w:cs="Times New Roman"/>
          <w:sz w:val="24"/>
          <w:szCs w:val="24"/>
        </w:rPr>
        <w:t>x-axis</w:t>
      </w:r>
      <w:r w:rsidR="00AF0EA3" w:rsidRPr="00AF0EA3">
        <w:rPr>
          <w:rFonts w:ascii="Times New Roman" w:hAnsi="Times New Roman" w:cs="Times New Roman"/>
          <w:sz w:val="24"/>
          <w:szCs w:val="24"/>
        </w:rPr>
        <w:t>) in the promoter of corresponding genes</w:t>
      </w:r>
      <w:r w:rsidR="001B6E47">
        <w:rPr>
          <w:rFonts w:ascii="Times New Roman" w:hAnsi="Times New Roman" w:cs="Times New Roman"/>
          <w:sz w:val="24"/>
          <w:szCs w:val="24"/>
        </w:rPr>
        <w:t xml:space="preserve"> (Y-axis</w:t>
      </w:r>
      <w:r w:rsidR="00AF0EA3" w:rsidRPr="00AF0EA3">
        <w:rPr>
          <w:rFonts w:ascii="Times New Roman" w:hAnsi="Times New Roman" w:cs="Times New Roman"/>
          <w:sz w:val="24"/>
          <w:szCs w:val="24"/>
        </w:rPr>
        <w:t xml:space="preserve">) </w:t>
      </w:r>
      <w:r w:rsidR="001B6E47">
        <w:rPr>
          <w:rFonts w:ascii="Times New Roman" w:hAnsi="Times New Roman" w:cs="Times New Roman"/>
          <w:sz w:val="24"/>
          <w:szCs w:val="24"/>
        </w:rPr>
        <w:t>was</w:t>
      </w:r>
      <w:r w:rsidR="00AF0EA3" w:rsidRPr="00AF0EA3">
        <w:rPr>
          <w:rFonts w:ascii="Times New Roman" w:hAnsi="Times New Roman" w:cs="Times New Roman"/>
          <w:sz w:val="24"/>
          <w:szCs w:val="24"/>
        </w:rPr>
        <w:t xml:space="preserve"> represented </w:t>
      </w:r>
      <w:r w:rsidR="001B6E47">
        <w:rPr>
          <w:rFonts w:ascii="Times New Roman" w:hAnsi="Times New Roman" w:cs="Times New Roman"/>
          <w:sz w:val="24"/>
          <w:szCs w:val="24"/>
        </w:rPr>
        <w:t>by the number of motifs in the heatmap</w:t>
      </w:r>
      <w:r w:rsidR="00AF0EA3" w:rsidRPr="00AF0EA3">
        <w:rPr>
          <w:rFonts w:ascii="Times New Roman" w:hAnsi="Times New Roman" w:cs="Times New Roman"/>
          <w:sz w:val="24"/>
          <w:szCs w:val="24"/>
        </w:rPr>
        <w:t xml:space="preserve">. </w:t>
      </w:r>
    </w:p>
    <w:p w14:paraId="3DF52E0D" w14:textId="01F481E4" w:rsidR="001D1C34" w:rsidRDefault="001D1C34" w:rsidP="001B6E47">
      <w:pPr>
        <w:spacing w:line="360" w:lineRule="auto"/>
        <w:jc w:val="both"/>
        <w:rPr>
          <w:rFonts w:ascii="Times New Roman" w:hAnsi="Times New Roman" w:cs="Times New Roman"/>
          <w:sz w:val="24"/>
          <w:szCs w:val="24"/>
        </w:rPr>
      </w:pPr>
    </w:p>
    <w:p w14:paraId="1C27C127" w14:textId="2F6C56CD" w:rsidR="001D1C34" w:rsidRDefault="00B857EB" w:rsidP="001B6E4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A711B31" wp14:editId="59F118D3">
            <wp:extent cx="6085205" cy="277209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58653" cy="2805552"/>
                    </a:xfrm>
                    <a:prstGeom prst="rect">
                      <a:avLst/>
                    </a:prstGeom>
                    <a:noFill/>
                  </pic:spPr>
                </pic:pic>
              </a:graphicData>
            </a:graphic>
          </wp:inline>
        </w:drawing>
      </w:r>
    </w:p>
    <w:p w14:paraId="7091295A" w14:textId="4909CAB7" w:rsidR="000D1A1F" w:rsidRPr="00327ACE" w:rsidRDefault="00327ACE" w:rsidP="00327ACE">
      <w:pPr>
        <w:spacing w:line="360" w:lineRule="auto"/>
        <w:jc w:val="both"/>
        <w:rPr>
          <w:rFonts w:ascii="Times New Roman" w:hAnsi="Times New Roman" w:cs="Times New Roman"/>
          <w:sz w:val="24"/>
          <w:szCs w:val="24"/>
        </w:rPr>
      </w:pPr>
      <w:r w:rsidRPr="00327ACE">
        <w:rPr>
          <w:rFonts w:ascii="Times New Roman" w:hAnsi="Times New Roman" w:cs="Times New Roman"/>
          <w:b/>
          <w:bCs/>
          <w:sz w:val="24"/>
          <w:szCs w:val="24"/>
        </w:rPr>
        <w:t>Figure 5:</w:t>
      </w:r>
      <w:r>
        <w:rPr>
          <w:rFonts w:ascii="Times New Roman" w:hAnsi="Times New Roman" w:cs="Times New Roman"/>
          <w:sz w:val="24"/>
          <w:szCs w:val="24"/>
        </w:rPr>
        <w:t xml:space="preserve"> </w:t>
      </w:r>
      <w:r w:rsidR="001D6360" w:rsidRPr="00327ACE">
        <w:rPr>
          <w:rFonts w:ascii="Times New Roman" w:hAnsi="Times New Roman" w:cs="Times New Roman"/>
          <w:b/>
          <w:bCs/>
          <w:sz w:val="24"/>
          <w:szCs w:val="24"/>
        </w:rPr>
        <w:t>A</w:t>
      </w:r>
      <w:r>
        <w:rPr>
          <w:rFonts w:ascii="Times New Roman" w:hAnsi="Times New Roman" w:cs="Times New Roman"/>
          <w:b/>
          <w:bCs/>
          <w:sz w:val="24"/>
          <w:szCs w:val="24"/>
        </w:rPr>
        <w:t xml:space="preserve">. </w:t>
      </w:r>
      <w:r>
        <w:rPr>
          <w:rFonts w:ascii="Times New Roman" w:hAnsi="Times New Roman" w:cs="Times New Roman"/>
          <w:sz w:val="24"/>
          <w:szCs w:val="24"/>
        </w:rPr>
        <w:t>B</w:t>
      </w:r>
      <w:r w:rsidR="001D6360" w:rsidRPr="00327ACE">
        <w:rPr>
          <w:rFonts w:ascii="Times New Roman" w:hAnsi="Times New Roman" w:cs="Times New Roman"/>
          <w:sz w:val="24"/>
          <w:szCs w:val="24"/>
        </w:rPr>
        <w:t xml:space="preserve">ubble diagram illustrating the enrichment of the gene ontology for the category of biological processes. </w:t>
      </w:r>
      <w:r w:rsidR="001D6360" w:rsidRPr="00327ACE">
        <w:rPr>
          <w:rFonts w:ascii="Times New Roman" w:hAnsi="Times New Roman" w:cs="Times New Roman"/>
          <w:b/>
          <w:bCs/>
          <w:sz w:val="24"/>
          <w:szCs w:val="24"/>
        </w:rPr>
        <w:t>B.</w:t>
      </w:r>
      <w:r w:rsidR="001D6360" w:rsidRPr="00327ACE">
        <w:rPr>
          <w:rFonts w:ascii="Times New Roman" w:hAnsi="Times New Roman" w:cs="Times New Roman"/>
          <w:sz w:val="24"/>
          <w:szCs w:val="24"/>
        </w:rPr>
        <w:t xml:space="preserve"> </w:t>
      </w:r>
      <w:r w:rsidR="001D1C34" w:rsidRPr="00327ACE">
        <w:rPr>
          <w:rFonts w:ascii="Times New Roman" w:hAnsi="Times New Roman" w:cs="Times New Roman"/>
          <w:sz w:val="24"/>
          <w:szCs w:val="24"/>
        </w:rPr>
        <w:t>A bubble chart for the Gene Ontology enrichment</w:t>
      </w:r>
      <w:r w:rsidR="001D6360" w:rsidRPr="00327ACE">
        <w:rPr>
          <w:rFonts w:ascii="Times New Roman" w:hAnsi="Times New Roman" w:cs="Times New Roman"/>
          <w:sz w:val="24"/>
          <w:szCs w:val="24"/>
        </w:rPr>
        <w:t xml:space="preserve"> </w:t>
      </w:r>
      <w:r w:rsidR="001D1C34" w:rsidRPr="00327ACE">
        <w:rPr>
          <w:rFonts w:ascii="Times New Roman" w:hAnsi="Times New Roman" w:cs="Times New Roman"/>
          <w:sz w:val="24"/>
          <w:szCs w:val="24"/>
        </w:rPr>
        <w:t>analysis term for the category of cellular components</w:t>
      </w:r>
      <w:r w:rsidR="001D6360" w:rsidRPr="00327ACE">
        <w:rPr>
          <w:rFonts w:ascii="Times New Roman" w:hAnsi="Times New Roman" w:cs="Times New Roman"/>
          <w:sz w:val="24"/>
          <w:szCs w:val="24"/>
        </w:rPr>
        <w:t xml:space="preserve"> </w:t>
      </w:r>
      <w:r w:rsidR="001D6360" w:rsidRPr="00327ACE">
        <w:rPr>
          <w:rFonts w:ascii="Times New Roman" w:hAnsi="Times New Roman" w:cs="Times New Roman"/>
          <w:b/>
          <w:bCs/>
          <w:sz w:val="24"/>
          <w:szCs w:val="24"/>
        </w:rPr>
        <w:t>C.</w:t>
      </w:r>
      <w:r w:rsidR="001D6360" w:rsidRPr="00327ACE">
        <w:rPr>
          <w:rFonts w:ascii="Times New Roman" w:hAnsi="Times New Roman" w:cs="Times New Roman"/>
          <w:sz w:val="24"/>
          <w:szCs w:val="24"/>
        </w:rPr>
        <w:t xml:space="preserve"> Bubble diagram for the term in the molecular function category from the analysis of Gene Ontology enrichment.</w:t>
      </w:r>
    </w:p>
    <w:p w14:paraId="7D1B0E43" w14:textId="3F7F9D28" w:rsidR="0079019B" w:rsidRDefault="0079019B" w:rsidP="00774A12">
      <w:pPr>
        <w:spacing w:line="360" w:lineRule="auto"/>
        <w:ind w:firstLine="720"/>
        <w:jc w:val="both"/>
        <w:rPr>
          <w:rFonts w:ascii="Times New Roman" w:hAnsi="Times New Roman" w:cs="Times New Roman"/>
          <w:b/>
          <w:bCs/>
          <w:sz w:val="24"/>
          <w:szCs w:val="24"/>
        </w:rPr>
      </w:pPr>
    </w:p>
    <w:p w14:paraId="03BB6462" w14:textId="2712E645" w:rsidR="0079019B" w:rsidRDefault="00D174F5" w:rsidP="000B1739">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6C6965A" wp14:editId="524210E5">
            <wp:extent cx="6498150" cy="38652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3258" cy="3874232"/>
                    </a:xfrm>
                    <a:prstGeom prst="rect">
                      <a:avLst/>
                    </a:prstGeom>
                    <a:noFill/>
                  </pic:spPr>
                </pic:pic>
              </a:graphicData>
            </a:graphic>
          </wp:inline>
        </w:drawing>
      </w:r>
    </w:p>
    <w:p w14:paraId="0BEB69A3" w14:textId="3698EFBE" w:rsidR="00A5117E" w:rsidRDefault="007A531D" w:rsidP="00B50D29">
      <w:pPr>
        <w:spacing w:line="360" w:lineRule="auto"/>
        <w:jc w:val="both"/>
        <w:rPr>
          <w:noProof/>
        </w:rPr>
      </w:pPr>
      <w:r w:rsidRPr="007A531D">
        <w:rPr>
          <w:rFonts w:ascii="Times New Roman" w:hAnsi="Times New Roman" w:cs="Times New Roman"/>
          <w:b/>
          <w:bCs/>
          <w:sz w:val="24"/>
          <w:szCs w:val="24"/>
        </w:rPr>
        <w:t>Figure 6:</w:t>
      </w:r>
      <w:r w:rsidRPr="007A531D">
        <w:rPr>
          <w:rFonts w:ascii="Times New Roman" w:hAnsi="Times New Roman" w:cs="Times New Roman"/>
          <w:sz w:val="24"/>
          <w:szCs w:val="24"/>
        </w:rPr>
        <w:t xml:space="preserve"> PPI network </w:t>
      </w:r>
      <w:r>
        <w:rPr>
          <w:rFonts w:ascii="Times New Roman" w:hAnsi="Times New Roman" w:cs="Times New Roman"/>
          <w:sz w:val="24"/>
          <w:szCs w:val="24"/>
        </w:rPr>
        <w:t xml:space="preserve">of </w:t>
      </w:r>
      <w:r w:rsidRPr="007A531D">
        <w:rPr>
          <w:rFonts w:ascii="Times New Roman" w:hAnsi="Times New Roman" w:cs="Times New Roman"/>
          <w:sz w:val="24"/>
          <w:szCs w:val="24"/>
        </w:rPr>
        <w:t xml:space="preserve">6A regulatory genes. PPI networks of </w:t>
      </w:r>
      <w:r>
        <w:rPr>
          <w:rFonts w:ascii="Times New Roman" w:hAnsi="Times New Roman" w:cs="Times New Roman"/>
          <w:sz w:val="24"/>
          <w:szCs w:val="24"/>
        </w:rPr>
        <w:t xml:space="preserve">writer eraser and reader genes </w:t>
      </w:r>
      <w:r w:rsidRPr="007A531D">
        <w:rPr>
          <w:rFonts w:ascii="Times New Roman" w:hAnsi="Times New Roman" w:cs="Times New Roman"/>
          <w:sz w:val="24"/>
          <w:szCs w:val="24"/>
        </w:rPr>
        <w:t>were generated using the STRING database</w:t>
      </w:r>
      <w:r>
        <w:rPr>
          <w:rFonts w:ascii="Times New Roman" w:hAnsi="Times New Roman" w:cs="Times New Roman"/>
          <w:sz w:val="24"/>
          <w:szCs w:val="24"/>
        </w:rPr>
        <w:t>. Nodes represent the proteins and edges represent the protein-protein associations.</w:t>
      </w:r>
    </w:p>
    <w:p w14:paraId="338FD933" w14:textId="77777777" w:rsidR="00B50D29" w:rsidRDefault="00B50D29" w:rsidP="00B50D29">
      <w:pPr>
        <w:spacing w:line="360" w:lineRule="auto"/>
        <w:jc w:val="both"/>
        <w:rPr>
          <w:noProof/>
        </w:rPr>
      </w:pPr>
    </w:p>
    <w:p w14:paraId="7AFD7A9D" w14:textId="178DE785" w:rsidR="00A5117E" w:rsidRDefault="00BA6F94" w:rsidP="00774A12">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F785D3" wp14:editId="677F166B">
            <wp:extent cx="5423846" cy="1905000"/>
            <wp:effectExtent l="0" t="0" r="5715" b="0"/>
            <wp:docPr id="14" name="Picture 1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1115" cy="1925115"/>
                    </a:xfrm>
                    <a:prstGeom prst="rect">
                      <a:avLst/>
                    </a:prstGeom>
                    <a:noFill/>
                  </pic:spPr>
                </pic:pic>
              </a:graphicData>
            </a:graphic>
          </wp:inline>
        </w:drawing>
      </w:r>
    </w:p>
    <w:p w14:paraId="0003BBEF" w14:textId="700B4E04" w:rsidR="005B461B" w:rsidRDefault="003B57CD" w:rsidP="00E21A37">
      <w:pPr>
        <w:spacing w:line="360" w:lineRule="auto"/>
        <w:jc w:val="both"/>
        <w:rPr>
          <w:rFonts w:ascii="Times New Roman" w:hAnsi="Times New Roman" w:cs="Times New Roman"/>
          <w:sz w:val="24"/>
          <w:szCs w:val="24"/>
        </w:rPr>
      </w:pPr>
      <w:r w:rsidRPr="003B57CD">
        <w:rPr>
          <w:rFonts w:ascii="Times New Roman" w:hAnsi="Times New Roman" w:cs="Times New Roman"/>
          <w:b/>
          <w:bCs/>
          <w:sz w:val="24"/>
          <w:szCs w:val="24"/>
        </w:rPr>
        <w:t xml:space="preserve">Figure </w:t>
      </w:r>
      <w:r w:rsidR="00BA04BE">
        <w:rPr>
          <w:rFonts w:ascii="Times New Roman" w:hAnsi="Times New Roman" w:cs="Times New Roman"/>
          <w:b/>
          <w:bCs/>
          <w:sz w:val="24"/>
          <w:szCs w:val="24"/>
        </w:rPr>
        <w:t>7</w:t>
      </w:r>
      <w:r w:rsidRPr="003B57CD">
        <w:rPr>
          <w:rFonts w:ascii="Times New Roman" w:hAnsi="Times New Roman" w:cs="Times New Roman"/>
          <w:b/>
          <w:bCs/>
          <w:sz w:val="24"/>
          <w:szCs w:val="24"/>
        </w:rPr>
        <w:t>:</w:t>
      </w:r>
      <w:r w:rsidR="00BA04BE">
        <w:rPr>
          <w:rFonts w:ascii="Times New Roman" w:hAnsi="Times New Roman" w:cs="Times New Roman"/>
          <w:sz w:val="24"/>
          <w:szCs w:val="24"/>
        </w:rPr>
        <w:t xml:space="preserve"> C</w:t>
      </w:r>
      <w:r>
        <w:rPr>
          <w:rFonts w:ascii="Times New Roman" w:hAnsi="Times New Roman" w:cs="Times New Roman"/>
          <w:sz w:val="24"/>
          <w:szCs w:val="24"/>
        </w:rPr>
        <w:t>luster</w:t>
      </w:r>
      <w:r w:rsidR="00BA04BE">
        <w:rPr>
          <w:rFonts w:ascii="Times New Roman" w:hAnsi="Times New Roman" w:cs="Times New Roman"/>
          <w:sz w:val="24"/>
          <w:szCs w:val="24"/>
        </w:rPr>
        <w:t xml:space="preserve"> and hub genes</w:t>
      </w:r>
      <w:r>
        <w:rPr>
          <w:rFonts w:ascii="Times New Roman" w:hAnsi="Times New Roman" w:cs="Times New Roman"/>
          <w:sz w:val="24"/>
          <w:szCs w:val="24"/>
        </w:rPr>
        <w:t xml:space="preserve"> identification</w:t>
      </w:r>
      <w:r w:rsidR="00F71C28">
        <w:rPr>
          <w:rFonts w:ascii="Times New Roman" w:hAnsi="Times New Roman" w:cs="Times New Roman"/>
          <w:sz w:val="24"/>
          <w:szCs w:val="24"/>
        </w:rPr>
        <w:t xml:space="preserve"> in soybeans</w:t>
      </w:r>
      <w:r w:rsidR="00F939BC">
        <w:rPr>
          <w:rFonts w:ascii="Times New Roman" w:hAnsi="Times New Roman" w:cs="Times New Roman"/>
          <w:sz w:val="24"/>
          <w:szCs w:val="24"/>
        </w:rPr>
        <w:t xml:space="preserve">. Two </w:t>
      </w:r>
      <w:r w:rsidR="00BA04BE">
        <w:rPr>
          <w:rFonts w:ascii="Times New Roman" w:hAnsi="Times New Roman" w:cs="Times New Roman"/>
          <w:sz w:val="24"/>
          <w:szCs w:val="24"/>
        </w:rPr>
        <w:t xml:space="preserve">clusters </w:t>
      </w:r>
      <w:r w:rsidR="00BA04BE" w:rsidRPr="00BA04BE">
        <w:rPr>
          <w:rFonts w:ascii="Times New Roman" w:hAnsi="Times New Roman" w:cs="Times New Roman"/>
          <w:b/>
          <w:bCs/>
          <w:sz w:val="24"/>
          <w:szCs w:val="24"/>
        </w:rPr>
        <w:t>(A and B)</w:t>
      </w:r>
      <w:r w:rsidR="00F939BC">
        <w:rPr>
          <w:rFonts w:ascii="Times New Roman" w:hAnsi="Times New Roman" w:cs="Times New Roman"/>
          <w:sz w:val="24"/>
          <w:szCs w:val="24"/>
        </w:rPr>
        <w:t xml:space="preserve"> were i</w:t>
      </w:r>
      <w:r w:rsidR="00BA04BE">
        <w:rPr>
          <w:rFonts w:ascii="Times New Roman" w:hAnsi="Times New Roman" w:cs="Times New Roman"/>
          <w:sz w:val="24"/>
          <w:szCs w:val="24"/>
        </w:rPr>
        <w:t xml:space="preserve">dentified using MCODE. </w:t>
      </w:r>
      <w:r w:rsidR="00BA04BE" w:rsidRPr="00BA04BE">
        <w:rPr>
          <w:rFonts w:ascii="Times New Roman" w:hAnsi="Times New Roman" w:cs="Times New Roman"/>
          <w:b/>
          <w:bCs/>
          <w:sz w:val="24"/>
          <w:szCs w:val="24"/>
        </w:rPr>
        <w:t>C.</w:t>
      </w:r>
      <w:r w:rsidR="00BA04BE">
        <w:rPr>
          <w:rFonts w:ascii="Times New Roman" w:hAnsi="Times New Roman" w:cs="Times New Roman"/>
          <w:sz w:val="24"/>
          <w:szCs w:val="24"/>
        </w:rPr>
        <w:t xml:space="preserve"> T</w:t>
      </w:r>
      <w:r w:rsidR="00BA04BE" w:rsidRPr="00BA04BE">
        <w:rPr>
          <w:rFonts w:ascii="Times New Roman" w:hAnsi="Times New Roman" w:cs="Times New Roman"/>
          <w:sz w:val="24"/>
          <w:szCs w:val="24"/>
        </w:rPr>
        <w:t xml:space="preserve">he top 10 hub genes were extracted by the Density of Maximum Neighborhood Component method in the </w:t>
      </w:r>
      <w:proofErr w:type="spellStart"/>
      <w:r w:rsidR="00BA04BE" w:rsidRPr="00BA04BE">
        <w:rPr>
          <w:rFonts w:ascii="Times New Roman" w:hAnsi="Times New Roman" w:cs="Times New Roman"/>
          <w:sz w:val="24"/>
          <w:szCs w:val="24"/>
        </w:rPr>
        <w:t>cytohubba</w:t>
      </w:r>
      <w:proofErr w:type="spellEnd"/>
      <w:r w:rsidR="00BA04BE" w:rsidRPr="00BA04BE">
        <w:rPr>
          <w:rFonts w:ascii="Times New Roman" w:hAnsi="Times New Roman" w:cs="Times New Roman"/>
          <w:sz w:val="24"/>
          <w:szCs w:val="24"/>
        </w:rPr>
        <w:t xml:space="preserve"> plug-in in </w:t>
      </w:r>
      <w:proofErr w:type="spellStart"/>
      <w:r w:rsidR="00BA04BE" w:rsidRPr="00BA04BE">
        <w:rPr>
          <w:rFonts w:ascii="Times New Roman" w:hAnsi="Times New Roman" w:cs="Times New Roman"/>
          <w:sz w:val="24"/>
          <w:szCs w:val="24"/>
        </w:rPr>
        <w:t>Cytoscape</w:t>
      </w:r>
      <w:proofErr w:type="spellEnd"/>
      <w:r w:rsidR="00BA04BE" w:rsidRPr="00BA04BE">
        <w:rPr>
          <w:rFonts w:ascii="Times New Roman" w:hAnsi="Times New Roman" w:cs="Times New Roman"/>
          <w:sz w:val="24"/>
          <w:szCs w:val="24"/>
        </w:rPr>
        <w:t>.</w:t>
      </w:r>
    </w:p>
    <w:p w14:paraId="63EC377A" w14:textId="5165B821" w:rsidR="00AD0860" w:rsidRDefault="00282B4D" w:rsidP="00E21A3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8F82EC" wp14:editId="4CAA4E2F">
            <wp:extent cx="6347230" cy="3682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74070" cy="3697936"/>
                    </a:xfrm>
                    <a:prstGeom prst="rect">
                      <a:avLst/>
                    </a:prstGeom>
                    <a:noFill/>
                  </pic:spPr>
                </pic:pic>
              </a:graphicData>
            </a:graphic>
          </wp:inline>
        </w:drawing>
      </w:r>
    </w:p>
    <w:p w14:paraId="7CBCE35D" w14:textId="7458613F" w:rsidR="0023779C" w:rsidRDefault="0023779C" w:rsidP="00E21A37">
      <w:pPr>
        <w:spacing w:line="360" w:lineRule="auto"/>
        <w:jc w:val="both"/>
        <w:rPr>
          <w:rFonts w:ascii="Times New Roman" w:hAnsi="Times New Roman" w:cs="Times New Roman"/>
          <w:sz w:val="24"/>
          <w:szCs w:val="24"/>
        </w:rPr>
      </w:pPr>
      <w:r w:rsidRPr="0023779C">
        <w:rPr>
          <w:rFonts w:ascii="Times New Roman" w:hAnsi="Times New Roman" w:cs="Times New Roman"/>
          <w:b/>
          <w:bCs/>
          <w:sz w:val="24"/>
          <w:szCs w:val="24"/>
        </w:rPr>
        <w:t>Figure 8:</w:t>
      </w:r>
      <w:r>
        <w:rPr>
          <w:rFonts w:ascii="Times New Roman" w:hAnsi="Times New Roman" w:cs="Times New Roman"/>
          <w:sz w:val="24"/>
          <w:szCs w:val="24"/>
        </w:rPr>
        <w:t xml:space="preserve"> </w:t>
      </w:r>
      <w:r w:rsidRPr="0023779C">
        <w:rPr>
          <w:rFonts w:ascii="Times New Roman" w:hAnsi="Times New Roman" w:cs="Times New Roman"/>
          <w:sz w:val="24"/>
          <w:szCs w:val="24"/>
        </w:rPr>
        <w:t>3D structure prediction</w:t>
      </w:r>
      <w:r>
        <w:rPr>
          <w:rFonts w:ascii="Times New Roman" w:hAnsi="Times New Roman" w:cs="Times New Roman"/>
          <w:sz w:val="24"/>
          <w:szCs w:val="24"/>
        </w:rPr>
        <w:t xml:space="preserve"> of 10 hub genes</w:t>
      </w:r>
      <w:r w:rsidRPr="0023779C">
        <w:rPr>
          <w:rFonts w:ascii="Times New Roman" w:hAnsi="Times New Roman" w:cs="Times New Roman"/>
          <w:sz w:val="24"/>
          <w:szCs w:val="24"/>
        </w:rPr>
        <w:t xml:space="preserve"> using </w:t>
      </w:r>
      <w:r>
        <w:rPr>
          <w:rFonts w:ascii="Times New Roman" w:hAnsi="Times New Roman" w:cs="Times New Roman"/>
          <w:sz w:val="24"/>
          <w:szCs w:val="24"/>
        </w:rPr>
        <w:t xml:space="preserve">SWISS-MODEL. </w:t>
      </w:r>
      <w:r w:rsidR="00A37B04">
        <w:rPr>
          <w:rFonts w:ascii="Times New Roman" w:hAnsi="Times New Roman" w:cs="Times New Roman"/>
          <w:sz w:val="24"/>
          <w:szCs w:val="24"/>
        </w:rPr>
        <w:t>Blue and green colors represent alpha helices and beta sheath respectively.</w:t>
      </w:r>
    </w:p>
    <w:p w14:paraId="71A2C649" w14:textId="77777777" w:rsidR="00941597" w:rsidRDefault="00941597" w:rsidP="00E21A37">
      <w:pPr>
        <w:spacing w:line="360" w:lineRule="auto"/>
        <w:jc w:val="both"/>
        <w:rPr>
          <w:rFonts w:ascii="Times New Roman" w:hAnsi="Times New Roman" w:cs="Times New Roman"/>
          <w:sz w:val="24"/>
          <w:szCs w:val="24"/>
        </w:rPr>
      </w:pPr>
    </w:p>
    <w:p w14:paraId="1B010460" w14:textId="77777777" w:rsidR="00941597" w:rsidRDefault="00941597" w:rsidP="00E21A37">
      <w:pPr>
        <w:spacing w:line="360" w:lineRule="auto"/>
        <w:jc w:val="both"/>
        <w:rPr>
          <w:rFonts w:ascii="Times New Roman" w:hAnsi="Times New Roman" w:cs="Times New Roman"/>
          <w:sz w:val="24"/>
          <w:szCs w:val="24"/>
        </w:rPr>
      </w:pPr>
    </w:p>
    <w:p w14:paraId="68F2907F" w14:textId="77777777" w:rsidR="00941597" w:rsidRDefault="00941597" w:rsidP="00E21A37">
      <w:pPr>
        <w:spacing w:line="360" w:lineRule="auto"/>
        <w:jc w:val="both"/>
        <w:rPr>
          <w:rFonts w:ascii="Times New Roman" w:hAnsi="Times New Roman" w:cs="Times New Roman"/>
          <w:sz w:val="24"/>
          <w:szCs w:val="24"/>
        </w:rPr>
      </w:pPr>
    </w:p>
    <w:p w14:paraId="1C7CEF28" w14:textId="5B98E7B5" w:rsidR="00941597" w:rsidRDefault="000E5F52" w:rsidP="00E21A3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F90AB52" wp14:editId="0808F023">
            <wp:extent cx="6577330" cy="5146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10087" cy="5171955"/>
                    </a:xfrm>
                    <a:prstGeom prst="rect">
                      <a:avLst/>
                    </a:prstGeom>
                    <a:noFill/>
                  </pic:spPr>
                </pic:pic>
              </a:graphicData>
            </a:graphic>
          </wp:inline>
        </w:drawing>
      </w:r>
    </w:p>
    <w:p w14:paraId="051FFCC4" w14:textId="77777777" w:rsidR="00883DF6" w:rsidRDefault="00883DF6" w:rsidP="00295A6E">
      <w:pPr>
        <w:spacing w:line="360" w:lineRule="auto"/>
        <w:jc w:val="both"/>
        <w:rPr>
          <w:rFonts w:ascii="Times New Roman" w:hAnsi="Times New Roman" w:cs="Times New Roman"/>
          <w:sz w:val="24"/>
          <w:szCs w:val="24"/>
        </w:rPr>
      </w:pPr>
    </w:p>
    <w:p w14:paraId="07F3651D" w14:textId="227F34F9" w:rsidR="00295A6E" w:rsidRDefault="00295A6E" w:rsidP="00295A6E">
      <w:pPr>
        <w:spacing w:line="360" w:lineRule="auto"/>
        <w:jc w:val="both"/>
        <w:rPr>
          <w:rFonts w:ascii="Times New Roman" w:hAnsi="Times New Roman" w:cs="Times New Roman"/>
          <w:sz w:val="24"/>
          <w:szCs w:val="24"/>
        </w:rPr>
      </w:pPr>
      <w:r w:rsidRPr="00295A6E">
        <w:rPr>
          <w:rFonts w:ascii="Times New Roman" w:hAnsi="Times New Roman" w:cs="Times New Roman"/>
          <w:b/>
          <w:bCs/>
          <w:sz w:val="24"/>
          <w:szCs w:val="24"/>
        </w:rPr>
        <w:t xml:space="preserve">Figure </w:t>
      </w:r>
      <w:r w:rsidR="006A56D0">
        <w:rPr>
          <w:rFonts w:ascii="Times New Roman" w:hAnsi="Times New Roman" w:cs="Times New Roman"/>
          <w:b/>
          <w:bCs/>
          <w:sz w:val="24"/>
          <w:szCs w:val="24"/>
        </w:rPr>
        <w:t>9</w:t>
      </w:r>
      <w:r w:rsidRPr="00295A6E">
        <w:rPr>
          <w:rFonts w:ascii="Times New Roman" w:hAnsi="Times New Roman" w:cs="Times New Roman"/>
          <w:b/>
          <w:bCs/>
          <w:sz w:val="24"/>
          <w:szCs w:val="24"/>
        </w:rPr>
        <w:t>:</w:t>
      </w:r>
      <w:r w:rsidRPr="00295A6E">
        <w:rPr>
          <w:rFonts w:ascii="Times New Roman" w:hAnsi="Times New Roman" w:cs="Times New Roman"/>
          <w:sz w:val="24"/>
          <w:szCs w:val="24"/>
        </w:rPr>
        <w:t xml:space="preserve"> Genome-wide miRNA-regulated networks</w:t>
      </w:r>
      <w:r w:rsidR="006A56D0">
        <w:rPr>
          <w:rFonts w:ascii="Times New Roman" w:hAnsi="Times New Roman" w:cs="Times New Roman"/>
          <w:sz w:val="24"/>
          <w:szCs w:val="24"/>
        </w:rPr>
        <w:t xml:space="preserve"> of the writer</w:t>
      </w:r>
      <w:r w:rsidR="006A56D0" w:rsidRPr="006A56D0">
        <w:rPr>
          <w:rFonts w:ascii="Times New Roman" w:hAnsi="Times New Roman" w:cs="Times New Roman"/>
          <w:b/>
          <w:bCs/>
          <w:sz w:val="24"/>
          <w:szCs w:val="24"/>
        </w:rPr>
        <w:t>(A)</w:t>
      </w:r>
      <w:r w:rsidR="006A56D0">
        <w:rPr>
          <w:rFonts w:ascii="Times New Roman" w:hAnsi="Times New Roman" w:cs="Times New Roman"/>
          <w:sz w:val="24"/>
          <w:szCs w:val="24"/>
        </w:rPr>
        <w:t xml:space="preserve"> eraser</w:t>
      </w:r>
      <w:r w:rsidR="006A56D0" w:rsidRPr="006A56D0">
        <w:rPr>
          <w:rFonts w:ascii="Times New Roman" w:hAnsi="Times New Roman" w:cs="Times New Roman"/>
          <w:b/>
          <w:bCs/>
          <w:sz w:val="24"/>
          <w:szCs w:val="24"/>
        </w:rPr>
        <w:t>(B)</w:t>
      </w:r>
      <w:r w:rsidR="006A56D0">
        <w:rPr>
          <w:rFonts w:ascii="Times New Roman" w:hAnsi="Times New Roman" w:cs="Times New Roman"/>
          <w:sz w:val="24"/>
          <w:szCs w:val="24"/>
        </w:rPr>
        <w:t xml:space="preserve"> and reader</w:t>
      </w:r>
      <w:r w:rsidR="006A56D0" w:rsidRPr="006A56D0">
        <w:rPr>
          <w:rFonts w:ascii="Times New Roman" w:hAnsi="Times New Roman" w:cs="Times New Roman"/>
          <w:b/>
          <w:bCs/>
          <w:sz w:val="24"/>
          <w:szCs w:val="24"/>
        </w:rPr>
        <w:t>(C)</w:t>
      </w:r>
      <w:r w:rsidRPr="006A56D0">
        <w:rPr>
          <w:rFonts w:ascii="Times New Roman" w:hAnsi="Times New Roman" w:cs="Times New Roman"/>
          <w:sz w:val="24"/>
          <w:szCs w:val="24"/>
        </w:rPr>
        <w:t xml:space="preserve">. </w:t>
      </w:r>
      <w:r w:rsidR="00511A18">
        <w:rPr>
          <w:rFonts w:ascii="Times New Roman" w:hAnsi="Times New Roman" w:cs="Times New Roman"/>
          <w:sz w:val="24"/>
          <w:szCs w:val="24"/>
        </w:rPr>
        <w:t>green</w:t>
      </w:r>
      <w:r w:rsidRPr="00295A6E">
        <w:rPr>
          <w:rFonts w:ascii="Times New Roman" w:hAnsi="Times New Roman" w:cs="Times New Roman"/>
          <w:sz w:val="24"/>
          <w:szCs w:val="24"/>
        </w:rPr>
        <w:t xml:space="preserve"> nodes: miRNAs. </w:t>
      </w:r>
      <w:r w:rsidR="00511A18">
        <w:rPr>
          <w:rFonts w:ascii="Times New Roman" w:hAnsi="Times New Roman" w:cs="Times New Roman"/>
          <w:sz w:val="24"/>
          <w:szCs w:val="24"/>
        </w:rPr>
        <w:t>pink</w:t>
      </w:r>
      <w:r w:rsidRPr="00295A6E">
        <w:rPr>
          <w:rFonts w:ascii="Times New Roman" w:hAnsi="Times New Roman" w:cs="Times New Roman"/>
          <w:sz w:val="24"/>
          <w:szCs w:val="24"/>
        </w:rPr>
        <w:t xml:space="preserve"> nodes: </w:t>
      </w:r>
      <w:r w:rsidR="00511A18">
        <w:rPr>
          <w:rFonts w:ascii="Times New Roman" w:hAnsi="Times New Roman" w:cs="Times New Roman"/>
          <w:sz w:val="24"/>
          <w:szCs w:val="24"/>
        </w:rPr>
        <w:t xml:space="preserve">genes </w:t>
      </w:r>
      <w:r w:rsidRPr="00295A6E">
        <w:rPr>
          <w:rFonts w:ascii="Times New Roman" w:hAnsi="Times New Roman" w:cs="Times New Roman"/>
          <w:sz w:val="24"/>
          <w:szCs w:val="24"/>
        </w:rPr>
        <w:t xml:space="preserve">that may be miRNA targets. </w:t>
      </w:r>
      <w:r w:rsidR="000805AD">
        <w:rPr>
          <w:rFonts w:ascii="Times New Roman" w:hAnsi="Times New Roman" w:cs="Times New Roman"/>
          <w:sz w:val="24"/>
          <w:szCs w:val="24"/>
        </w:rPr>
        <w:t>black</w:t>
      </w:r>
      <w:r w:rsidRPr="00295A6E">
        <w:rPr>
          <w:rFonts w:ascii="Times New Roman" w:hAnsi="Times New Roman" w:cs="Times New Roman"/>
          <w:sz w:val="24"/>
          <w:szCs w:val="24"/>
        </w:rPr>
        <w:t xml:space="preserve"> edges: correlations.</w:t>
      </w:r>
    </w:p>
    <w:p w14:paraId="71CF85C0" w14:textId="414B01F9" w:rsidR="00F44787" w:rsidRDefault="00F44787" w:rsidP="00295A6E">
      <w:pPr>
        <w:spacing w:line="360" w:lineRule="auto"/>
        <w:jc w:val="both"/>
        <w:rPr>
          <w:rFonts w:ascii="Times New Roman" w:hAnsi="Times New Roman" w:cs="Times New Roman"/>
          <w:sz w:val="24"/>
          <w:szCs w:val="24"/>
        </w:rPr>
      </w:pPr>
    </w:p>
    <w:p w14:paraId="60E51821" w14:textId="77777777" w:rsidR="00883DF6" w:rsidRDefault="00883DF6" w:rsidP="00295A6E">
      <w:pPr>
        <w:spacing w:line="360" w:lineRule="auto"/>
        <w:jc w:val="both"/>
        <w:rPr>
          <w:rFonts w:ascii="Times New Roman" w:hAnsi="Times New Roman" w:cs="Times New Roman"/>
          <w:sz w:val="24"/>
          <w:szCs w:val="24"/>
        </w:rPr>
      </w:pPr>
    </w:p>
    <w:p w14:paraId="35BBB267" w14:textId="31AB51E3" w:rsidR="00883DF6" w:rsidRDefault="00E42A42" w:rsidP="00295A6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646850" wp14:editId="2776AF56">
            <wp:extent cx="5185410" cy="496630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9997" cy="4970695"/>
                    </a:xfrm>
                    <a:prstGeom prst="rect">
                      <a:avLst/>
                    </a:prstGeom>
                    <a:noFill/>
                  </pic:spPr>
                </pic:pic>
              </a:graphicData>
            </a:graphic>
          </wp:inline>
        </w:drawing>
      </w:r>
    </w:p>
    <w:p w14:paraId="1167A712" w14:textId="5F60018C" w:rsidR="00F34987" w:rsidRDefault="00F44787" w:rsidP="00295A6E">
      <w:pPr>
        <w:spacing w:line="360" w:lineRule="auto"/>
        <w:jc w:val="both"/>
        <w:rPr>
          <w:rFonts w:ascii="Times New Roman" w:hAnsi="Times New Roman" w:cs="Times New Roman"/>
          <w:sz w:val="24"/>
          <w:szCs w:val="24"/>
        </w:rPr>
      </w:pPr>
      <w:r w:rsidRPr="00F44787">
        <w:rPr>
          <w:rFonts w:ascii="Times New Roman" w:hAnsi="Times New Roman" w:cs="Times New Roman"/>
          <w:b/>
          <w:bCs/>
          <w:sz w:val="24"/>
          <w:szCs w:val="24"/>
        </w:rPr>
        <w:t>Figure 10:</w:t>
      </w:r>
      <w:r>
        <w:rPr>
          <w:rFonts w:ascii="Times New Roman" w:hAnsi="Times New Roman" w:cs="Times New Roman"/>
          <w:sz w:val="24"/>
          <w:szCs w:val="24"/>
        </w:rPr>
        <w:t xml:space="preserve"> expression profiling of m6A regulatory genes in roots and nodules of soybean.</w:t>
      </w:r>
      <w:r w:rsidR="00F34987">
        <w:rPr>
          <w:rFonts w:ascii="Times New Roman" w:hAnsi="Times New Roman" w:cs="Times New Roman"/>
          <w:sz w:val="24"/>
          <w:szCs w:val="24"/>
        </w:rPr>
        <w:t xml:space="preserve"> </w:t>
      </w:r>
      <w:r w:rsidR="00F34987" w:rsidRPr="00F34987">
        <w:rPr>
          <w:rFonts w:ascii="Times New Roman" w:hAnsi="Times New Roman" w:cs="Times New Roman"/>
          <w:sz w:val="24"/>
          <w:szCs w:val="24"/>
        </w:rPr>
        <w:t xml:space="preserve">The </w:t>
      </w:r>
      <w:proofErr w:type="spellStart"/>
      <w:r w:rsidR="00F34987" w:rsidRPr="00F34987">
        <w:rPr>
          <w:rFonts w:ascii="Times New Roman" w:hAnsi="Times New Roman" w:cs="Times New Roman"/>
          <w:sz w:val="24"/>
          <w:szCs w:val="24"/>
        </w:rPr>
        <w:t>colour</w:t>
      </w:r>
      <w:proofErr w:type="spellEnd"/>
      <w:r w:rsidR="00F34987" w:rsidRPr="00F34987">
        <w:rPr>
          <w:rFonts w:ascii="Times New Roman" w:hAnsi="Times New Roman" w:cs="Times New Roman"/>
          <w:sz w:val="24"/>
          <w:szCs w:val="24"/>
        </w:rPr>
        <w:t xml:space="preserve"> scale provided at the </w:t>
      </w:r>
      <w:r w:rsidR="00F34987">
        <w:rPr>
          <w:rFonts w:ascii="Times New Roman" w:hAnsi="Times New Roman" w:cs="Times New Roman"/>
          <w:sz w:val="24"/>
          <w:szCs w:val="24"/>
        </w:rPr>
        <w:t xml:space="preserve">right </w:t>
      </w:r>
      <w:r w:rsidR="00F34987" w:rsidRPr="00F34987">
        <w:rPr>
          <w:rFonts w:ascii="Times New Roman" w:hAnsi="Times New Roman" w:cs="Times New Roman"/>
          <w:sz w:val="24"/>
          <w:szCs w:val="24"/>
        </w:rPr>
        <w:t>of the figure represents the level of expression.</w:t>
      </w:r>
    </w:p>
    <w:p w14:paraId="6F6D233C" w14:textId="2FC61DF7" w:rsidR="00E42A42" w:rsidRDefault="00B50D29" w:rsidP="00295A6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E28117" wp14:editId="22CC05D8">
            <wp:extent cx="6417945" cy="455380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43560" cy="4571980"/>
                    </a:xfrm>
                    <a:prstGeom prst="rect">
                      <a:avLst/>
                    </a:prstGeom>
                    <a:noFill/>
                  </pic:spPr>
                </pic:pic>
              </a:graphicData>
            </a:graphic>
          </wp:inline>
        </w:drawing>
      </w:r>
    </w:p>
    <w:p w14:paraId="0DD3EB27" w14:textId="28BE742B" w:rsidR="00F44787" w:rsidRPr="00295A6E" w:rsidRDefault="00F44787" w:rsidP="00907B25">
      <w:pPr>
        <w:spacing w:line="360" w:lineRule="auto"/>
        <w:jc w:val="both"/>
        <w:rPr>
          <w:rFonts w:ascii="Times New Roman" w:hAnsi="Times New Roman" w:cs="Times New Roman"/>
          <w:sz w:val="24"/>
          <w:szCs w:val="24"/>
        </w:rPr>
      </w:pPr>
      <w:r w:rsidRPr="00F34987">
        <w:rPr>
          <w:rFonts w:ascii="Times New Roman" w:hAnsi="Times New Roman" w:cs="Times New Roman"/>
          <w:b/>
          <w:bCs/>
          <w:sz w:val="24"/>
          <w:szCs w:val="24"/>
        </w:rPr>
        <w:t>Figure 11:</w:t>
      </w:r>
      <w:r>
        <w:rPr>
          <w:rFonts w:ascii="Times New Roman" w:hAnsi="Times New Roman" w:cs="Times New Roman"/>
          <w:sz w:val="24"/>
          <w:szCs w:val="24"/>
        </w:rPr>
        <w:t xml:space="preserve"> expression profiling of</w:t>
      </w:r>
      <w:r w:rsidR="00F34987">
        <w:rPr>
          <w:rFonts w:ascii="Times New Roman" w:hAnsi="Times New Roman" w:cs="Times New Roman"/>
          <w:sz w:val="24"/>
          <w:szCs w:val="24"/>
        </w:rPr>
        <w:t xml:space="preserve"> m6A regulatory genes under abiotic </w:t>
      </w:r>
      <w:r w:rsidR="00F34987" w:rsidRPr="00F34987">
        <w:rPr>
          <w:rFonts w:ascii="Times New Roman" w:hAnsi="Times New Roman" w:cs="Times New Roman"/>
          <w:b/>
          <w:bCs/>
          <w:sz w:val="24"/>
          <w:szCs w:val="24"/>
        </w:rPr>
        <w:t>(A)</w:t>
      </w:r>
      <w:r w:rsidR="00F34987">
        <w:rPr>
          <w:rFonts w:ascii="Times New Roman" w:hAnsi="Times New Roman" w:cs="Times New Roman"/>
          <w:sz w:val="24"/>
          <w:szCs w:val="24"/>
        </w:rPr>
        <w:t xml:space="preserve"> and biotic stress</w:t>
      </w:r>
      <w:r w:rsidR="00F34987" w:rsidRPr="00F34987">
        <w:rPr>
          <w:rFonts w:ascii="Times New Roman" w:hAnsi="Times New Roman" w:cs="Times New Roman"/>
          <w:b/>
          <w:bCs/>
          <w:sz w:val="24"/>
          <w:szCs w:val="24"/>
        </w:rPr>
        <w:t>(B).</w:t>
      </w:r>
      <w:r>
        <w:rPr>
          <w:rFonts w:ascii="Times New Roman" w:hAnsi="Times New Roman" w:cs="Times New Roman"/>
          <w:sz w:val="24"/>
          <w:szCs w:val="24"/>
        </w:rPr>
        <w:t xml:space="preserve"> </w:t>
      </w:r>
      <w:r w:rsidR="00F34987" w:rsidRPr="00F34987">
        <w:rPr>
          <w:rFonts w:ascii="Times New Roman" w:hAnsi="Times New Roman" w:cs="Times New Roman"/>
          <w:sz w:val="24"/>
          <w:szCs w:val="24"/>
        </w:rPr>
        <w:t xml:space="preserve">The </w:t>
      </w:r>
      <w:proofErr w:type="spellStart"/>
      <w:r w:rsidR="00F34987" w:rsidRPr="00F34987">
        <w:rPr>
          <w:rFonts w:ascii="Times New Roman" w:hAnsi="Times New Roman" w:cs="Times New Roman"/>
          <w:sz w:val="24"/>
          <w:szCs w:val="24"/>
        </w:rPr>
        <w:t>colour</w:t>
      </w:r>
      <w:proofErr w:type="spellEnd"/>
      <w:r w:rsidR="00F34987" w:rsidRPr="00F34987">
        <w:rPr>
          <w:rFonts w:ascii="Times New Roman" w:hAnsi="Times New Roman" w:cs="Times New Roman"/>
          <w:sz w:val="24"/>
          <w:szCs w:val="24"/>
        </w:rPr>
        <w:t xml:space="preserve"> scale provided at the </w:t>
      </w:r>
      <w:r w:rsidR="00F34987">
        <w:rPr>
          <w:rFonts w:ascii="Times New Roman" w:hAnsi="Times New Roman" w:cs="Times New Roman"/>
          <w:sz w:val="24"/>
          <w:szCs w:val="24"/>
        </w:rPr>
        <w:t xml:space="preserve">right </w:t>
      </w:r>
      <w:r w:rsidR="00F34987" w:rsidRPr="00F34987">
        <w:rPr>
          <w:rFonts w:ascii="Times New Roman" w:hAnsi="Times New Roman" w:cs="Times New Roman"/>
          <w:sz w:val="24"/>
          <w:szCs w:val="24"/>
        </w:rPr>
        <w:t>of the figure represents the level of expression.</w:t>
      </w:r>
      <w:r w:rsidR="00907B25">
        <w:rPr>
          <w:rFonts w:ascii="Times New Roman" w:hAnsi="Times New Roman" w:cs="Times New Roman"/>
          <w:sz w:val="24"/>
          <w:szCs w:val="24"/>
        </w:rPr>
        <w:t xml:space="preserve"> </w:t>
      </w:r>
      <w:r w:rsidR="00907B25" w:rsidRPr="00907B25">
        <w:rPr>
          <w:rFonts w:ascii="Times New Roman" w:hAnsi="Times New Roman" w:cs="Times New Roman"/>
          <w:sz w:val="24"/>
          <w:szCs w:val="24"/>
        </w:rPr>
        <w:t xml:space="preserve">The stress-induced upregulation and down-regulation of all the transcripts are indicated by the </w:t>
      </w:r>
      <w:r w:rsidR="00907B25">
        <w:rPr>
          <w:rFonts w:ascii="Times New Roman" w:hAnsi="Times New Roman" w:cs="Times New Roman"/>
          <w:sz w:val="24"/>
          <w:szCs w:val="24"/>
        </w:rPr>
        <w:t>red</w:t>
      </w:r>
      <w:r w:rsidR="00907B25" w:rsidRPr="00907B25">
        <w:rPr>
          <w:rFonts w:ascii="Times New Roman" w:hAnsi="Times New Roman" w:cs="Times New Roman"/>
          <w:sz w:val="24"/>
          <w:szCs w:val="24"/>
        </w:rPr>
        <w:t xml:space="preserve"> and blue </w:t>
      </w:r>
      <w:proofErr w:type="spellStart"/>
      <w:r w:rsidR="00907B25" w:rsidRPr="00907B25">
        <w:rPr>
          <w:rFonts w:ascii="Times New Roman" w:hAnsi="Times New Roman" w:cs="Times New Roman"/>
          <w:sz w:val="24"/>
          <w:szCs w:val="24"/>
        </w:rPr>
        <w:t>colour</w:t>
      </w:r>
      <w:proofErr w:type="spellEnd"/>
      <w:r w:rsidR="00907B25" w:rsidRPr="00907B25">
        <w:rPr>
          <w:rFonts w:ascii="Times New Roman" w:hAnsi="Times New Roman" w:cs="Times New Roman"/>
          <w:sz w:val="24"/>
          <w:szCs w:val="24"/>
        </w:rPr>
        <w:t>, respectively.</w:t>
      </w:r>
    </w:p>
    <w:sectPr w:rsidR="00F44787" w:rsidRPr="00295A6E" w:rsidSect="000B3A8A">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Kabir Hossen" w:date="2024-12-28T08:34:00Z" w:initials="KH">
    <w:p w14:paraId="53EFC6A9" w14:textId="6B30C720" w:rsidR="00B45A51" w:rsidRDefault="00B45A51">
      <w:pPr>
        <w:pStyle w:val="CommentText"/>
      </w:pPr>
      <w:r>
        <w:rPr>
          <w:rStyle w:val="CommentReference"/>
        </w:rPr>
        <w:annotationRef/>
      </w:r>
      <w:r>
        <w:t>Capitalize each word</w:t>
      </w:r>
      <w:r w:rsidR="00FB396D">
        <w:t>.</w:t>
      </w:r>
      <w:r w:rsidR="00FB396D">
        <w:br/>
      </w:r>
      <w:r w:rsidR="00FB396D">
        <w:br/>
      </w:r>
      <w:r w:rsidR="00FB396D" w:rsidRPr="00FB396D">
        <w:rPr>
          <w:b/>
          <w:bCs/>
          <w:i/>
          <w:iCs/>
        </w:rPr>
        <w:t>Their expression profiling in various organs and environmental stimuli</w:t>
      </w:r>
      <w:r w:rsidR="00FB396D">
        <w:t>. Does it sound correct?</w:t>
      </w:r>
    </w:p>
  </w:comment>
  <w:comment w:id="1" w:author="Kabir Hossen" w:date="2024-12-28T08:34:00Z" w:initials="KH">
    <w:p w14:paraId="1148DFC0" w14:textId="77777777" w:rsidR="00B45A51" w:rsidRDefault="00B45A51">
      <w:pPr>
        <w:pStyle w:val="CommentText"/>
      </w:pPr>
      <w:r>
        <w:rPr>
          <w:rStyle w:val="CommentReference"/>
        </w:rPr>
        <w:annotationRef/>
      </w:r>
      <w:r>
        <w:t>Plural?</w:t>
      </w:r>
    </w:p>
    <w:p w14:paraId="028718CD" w14:textId="4CB5C900" w:rsidR="00B45A51" w:rsidRDefault="00B45A51">
      <w:pPr>
        <w:pStyle w:val="CommentText"/>
      </w:pPr>
    </w:p>
  </w:comment>
  <w:comment w:id="2" w:author="Kabir Hossen" w:date="2024-12-28T08:38:00Z" w:initials="KH">
    <w:p w14:paraId="4DE8EFEA" w14:textId="57D836BD" w:rsidR="00B45A51" w:rsidRDefault="00B45A51">
      <w:pPr>
        <w:pStyle w:val="CommentText"/>
      </w:pPr>
      <w:r>
        <w:rPr>
          <w:rStyle w:val="CommentReference"/>
        </w:rPr>
        <w:annotationRef/>
      </w:r>
      <w:r>
        <w:t>Capital?</w:t>
      </w:r>
    </w:p>
  </w:comment>
  <w:comment w:id="3" w:author="Kabir Hossen" w:date="2024-12-28T08:39:00Z" w:initials="KH">
    <w:p w14:paraId="3A25C803" w14:textId="214FA0BC" w:rsidR="00B45A51" w:rsidRDefault="00B45A51">
      <w:pPr>
        <w:pStyle w:val="CommentText"/>
      </w:pPr>
      <w:r>
        <w:rPr>
          <w:rStyle w:val="CommentReference"/>
        </w:rPr>
        <w:annotationRef/>
      </w:r>
      <w:r>
        <w:t>Capital?</w:t>
      </w:r>
    </w:p>
  </w:comment>
  <w:comment w:id="4" w:author="Kabir Hossen" w:date="2024-12-28T08:47:00Z" w:initials="KH">
    <w:p w14:paraId="17F80856" w14:textId="3E57A5E9" w:rsidR="00EB682E" w:rsidRDefault="00EB682E">
      <w:pPr>
        <w:pStyle w:val="CommentText"/>
      </w:pPr>
      <w:r>
        <w:rPr>
          <w:rStyle w:val="CommentReference"/>
        </w:rPr>
        <w:annotationRef/>
      </w:r>
      <w:r>
        <w:t>Which are biotic and abiotic does not seem clear.</w:t>
      </w:r>
    </w:p>
  </w:comment>
  <w:comment w:id="5" w:author="Kabir Hossen" w:date="2024-12-28T09:03:00Z" w:initials="KH">
    <w:p w14:paraId="30287317" w14:textId="17A54606" w:rsidR="00C70BC4" w:rsidRDefault="00C70BC4">
      <w:pPr>
        <w:pStyle w:val="CommentText"/>
      </w:pPr>
      <w:r>
        <w:rPr>
          <w:rStyle w:val="CommentReference"/>
        </w:rPr>
        <w:annotationRef/>
      </w:r>
      <w:r>
        <w:t>This means that “RNA modification newly started in plant life cycle.” And, there is no similar findings</w:t>
      </w:r>
      <w:r w:rsidR="0092565F">
        <w:t>/ conclusions</w:t>
      </w:r>
      <w:r>
        <w:t xml:space="preserve"> in reference [3].</w:t>
      </w:r>
      <w:r>
        <w:br/>
      </w:r>
      <w:r>
        <w:rPr>
          <w:noProof/>
        </w:rPr>
        <w:drawing>
          <wp:inline distT="0" distB="0" distL="0" distR="0" wp14:anchorId="0802EF23" wp14:editId="739CC8EF">
            <wp:extent cx="8019048" cy="866667"/>
            <wp:effectExtent l="0" t="0" r="1270" b="0"/>
            <wp:docPr id="61043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35191" name=""/>
                    <pic:cNvPicPr/>
                  </pic:nvPicPr>
                  <pic:blipFill>
                    <a:blip r:embed="rId1"/>
                    <a:stretch>
                      <a:fillRect/>
                    </a:stretch>
                  </pic:blipFill>
                  <pic:spPr>
                    <a:xfrm>
                      <a:off x="0" y="0"/>
                      <a:ext cx="8019048" cy="866667"/>
                    </a:xfrm>
                    <a:prstGeom prst="rect">
                      <a:avLst/>
                    </a:prstGeom>
                  </pic:spPr>
                </pic:pic>
              </a:graphicData>
            </a:graphic>
          </wp:inline>
        </w:drawing>
      </w:r>
    </w:p>
  </w:comment>
  <w:comment w:id="6" w:author="Kabir Hossen" w:date="2024-12-28T09:11:00Z" w:initials="KH">
    <w:p w14:paraId="445002C6" w14:textId="6B0F0A09" w:rsidR="0092565F" w:rsidRDefault="0092565F">
      <w:pPr>
        <w:pStyle w:val="CommentText"/>
      </w:pPr>
      <w:r>
        <w:rPr>
          <w:rStyle w:val="CommentReference"/>
        </w:rPr>
        <w:annotationRef/>
      </w:r>
      <w:r>
        <w:t>Respectively?</w:t>
      </w:r>
    </w:p>
  </w:comment>
  <w:comment w:id="7" w:author="Kabir Hossen" w:date="2024-12-28T09:14:00Z" w:initials="KH">
    <w:p w14:paraId="3AAEBDB6" w14:textId="0B9AB8DA" w:rsidR="0092565F" w:rsidRDefault="0092565F">
      <w:pPr>
        <w:pStyle w:val="CommentText"/>
      </w:pPr>
      <w:r>
        <w:rPr>
          <w:rStyle w:val="CommentReference"/>
        </w:rPr>
        <w:annotationRef/>
      </w:r>
      <w:r>
        <w:t>Correct grammar?</w:t>
      </w:r>
    </w:p>
  </w:comment>
  <w:comment w:id="18" w:author="Kabir Hossen" w:date="2024-12-28T09:36:00Z" w:initials="KH">
    <w:p w14:paraId="2B5E6ECA" w14:textId="7DB01005" w:rsidR="003F249D" w:rsidRDefault="003F249D">
      <w:pPr>
        <w:pStyle w:val="CommentText"/>
      </w:pPr>
      <w:r>
        <w:rPr>
          <w:rStyle w:val="CommentReference"/>
        </w:rPr>
        <w:annotationRef/>
      </w:r>
      <w:r>
        <w:t xml:space="preserve">Is this statement correct? </w:t>
      </w:r>
      <w:r>
        <w:br/>
        <w:t xml:space="preserve">In [30], it’s written about embryonic lethality of fip37-4. </w:t>
      </w:r>
      <w:r>
        <w:br/>
        <w:t xml:space="preserve">But here, it seems like depletion of FIP37 makes the </w:t>
      </w:r>
      <w:r w:rsidRPr="003F249D">
        <w:rPr>
          <w:b/>
          <w:bCs/>
        </w:rPr>
        <w:t>embryo</w:t>
      </w:r>
      <w:r>
        <w:t xml:space="preserve"> lethal.</w:t>
      </w:r>
    </w:p>
  </w:comment>
  <w:comment w:id="19" w:author="Kabir Hossen" w:date="2024-12-28T09:42:00Z" w:initials="KH">
    <w:p w14:paraId="52D51CD0" w14:textId="4C842A11" w:rsidR="003F249D" w:rsidRDefault="003F249D">
      <w:pPr>
        <w:pStyle w:val="CommentText"/>
      </w:pPr>
      <w:r>
        <w:rPr>
          <w:rStyle w:val="CommentReference"/>
        </w:rPr>
        <w:annotationRef/>
      </w:r>
      <w:r>
        <w:t>It might be worthy to mention the species.</w:t>
      </w:r>
    </w:p>
  </w:comment>
  <w:comment w:id="20" w:author="Kabir Hossen" w:date="2024-12-28T09:52:00Z" w:initials="KH">
    <w:p w14:paraId="3BE3B29D" w14:textId="1A2E2F1B" w:rsidR="0053025E" w:rsidRDefault="0053025E">
      <w:pPr>
        <w:pStyle w:val="CommentText"/>
      </w:pPr>
      <w:r>
        <w:rPr>
          <w:rStyle w:val="CommentReference"/>
        </w:rPr>
        <w:annotationRef/>
      </w:r>
      <w:r>
        <w:t>Is it possible to cite? There might be some review articles.</w:t>
      </w:r>
    </w:p>
  </w:comment>
  <w:comment w:id="21" w:author="Kabir Hossen" w:date="2024-12-28T10:01:00Z" w:initials="KH">
    <w:p w14:paraId="2CDAD91A" w14:textId="68A7AA5F" w:rsidR="008B611B" w:rsidRDefault="008B611B">
      <w:pPr>
        <w:pStyle w:val="CommentText"/>
      </w:pPr>
      <w:r>
        <w:rPr>
          <w:rStyle w:val="CommentReference"/>
        </w:rPr>
        <w:annotationRef/>
      </w:r>
      <w:r>
        <w:t>The approaches you conducted are briefed here in the ending of introduction.</w:t>
      </w:r>
      <w:r>
        <w:br/>
        <w:t>The addition of your outcomes might create a better contrast.</w:t>
      </w:r>
    </w:p>
  </w:comment>
  <w:comment w:id="22" w:author="Joy Prokash Debnath" w:date="2024-12-29T17:49:00Z" w:initials="JD">
    <w:p w14:paraId="60679A24" w14:textId="77777777" w:rsidR="004D64EB" w:rsidRDefault="004D64EB" w:rsidP="004D64EB">
      <w:pPr>
        <w:pStyle w:val="CommentText"/>
      </w:pPr>
      <w:r>
        <w:rPr>
          <w:rStyle w:val="CommentReference"/>
        </w:rPr>
        <w:annotationRef/>
      </w:r>
      <w:r>
        <w:t xml:space="preserve">Should every tool, web app, application, and package version be included? </w:t>
      </w:r>
    </w:p>
  </w:comment>
  <w:comment w:id="23" w:author="Joy Prokash Debnath" w:date="2024-12-29T17:42:00Z" w:initials="JD">
    <w:p w14:paraId="11F767D3" w14:textId="24C64BDF" w:rsidR="004D64EB" w:rsidRDefault="004D64EB" w:rsidP="004D64EB">
      <w:pPr>
        <w:pStyle w:val="CommentText"/>
      </w:pPr>
      <w:r>
        <w:rPr>
          <w:rStyle w:val="CommentReference"/>
        </w:rPr>
        <w:annotationRef/>
      </w:r>
      <w:r>
        <w:t xml:space="preserve">Is it ok to use a reference in this way? What purpose does it serve? Does it indicate any methodology or provide specific information?  </w:t>
      </w:r>
    </w:p>
  </w:comment>
  <w:comment w:id="25" w:author="Joy Prokash Debnath" w:date="2024-12-29T17:44:00Z" w:initials="JD">
    <w:p w14:paraId="3E1B7032" w14:textId="77777777" w:rsidR="004D64EB" w:rsidRDefault="004D64EB" w:rsidP="004D64EB">
      <w:pPr>
        <w:pStyle w:val="CommentText"/>
      </w:pPr>
      <w:r>
        <w:rPr>
          <w:rStyle w:val="CommentReference"/>
        </w:rPr>
        <w:annotationRef/>
      </w:r>
      <w:r>
        <w:t>Phytozome? Link?</w:t>
      </w:r>
    </w:p>
  </w:comment>
  <w:comment w:id="28" w:author="Joy Prokash Debnath" w:date="2024-12-29T17:46:00Z" w:initials="JD">
    <w:p w14:paraId="59C55ADA" w14:textId="77777777" w:rsidR="004D64EB" w:rsidRDefault="004D64EB" w:rsidP="004D64EB">
      <w:pPr>
        <w:pStyle w:val="CommentText"/>
      </w:pPr>
      <w:r>
        <w:rPr>
          <w:rStyle w:val="CommentReference"/>
        </w:rPr>
        <w:annotationRef/>
      </w:r>
      <w:r>
        <w:t>Full form</w:t>
      </w:r>
    </w:p>
  </w:comment>
  <w:comment w:id="29" w:author="Joy Prokash Debnath" w:date="2024-12-29T17:47:00Z" w:initials="JD">
    <w:p w14:paraId="5F7FA949" w14:textId="77777777" w:rsidR="004D64EB" w:rsidRDefault="004D64EB" w:rsidP="004D64EB">
      <w:pPr>
        <w:pStyle w:val="CommentText"/>
      </w:pPr>
      <w:r>
        <w:rPr>
          <w:rStyle w:val="CommentReference"/>
        </w:rPr>
        <w:annotationRef/>
      </w:r>
      <w:r>
        <w:t>Phytozome?</w:t>
      </w:r>
    </w:p>
  </w:comment>
  <w:comment w:id="31" w:author="Joy Prokash Debnath" w:date="2024-12-29T17:48:00Z" w:initials="JD">
    <w:p w14:paraId="559584CC" w14:textId="77777777" w:rsidR="004D64EB" w:rsidRDefault="004D64EB" w:rsidP="004D64EB">
      <w:pPr>
        <w:pStyle w:val="CommentText"/>
      </w:pPr>
      <w:r>
        <w:rPr>
          <w:rStyle w:val="CommentReference"/>
        </w:rPr>
        <w:annotationRef/>
      </w:r>
      <w:r>
        <w:t xml:space="preserve">Is it necessary for this citation to be included every time? </w:t>
      </w:r>
    </w:p>
  </w:comment>
  <w:comment w:id="32" w:author="Joy Prokash Debnath" w:date="2024-12-29T17:51:00Z" w:initials="JD">
    <w:p w14:paraId="7A28F89E" w14:textId="77777777" w:rsidR="004D64EB" w:rsidRDefault="004D64EB" w:rsidP="004D64EB">
      <w:pPr>
        <w:pStyle w:val="CommentText"/>
      </w:pPr>
      <w:r>
        <w:rPr>
          <w:rStyle w:val="CommentReference"/>
        </w:rPr>
        <w:annotationRef/>
      </w:r>
      <w:r>
        <w:t>TBtools?</w:t>
      </w:r>
      <w:r>
        <w:br/>
        <w:t>version?</w:t>
      </w:r>
    </w:p>
  </w:comment>
  <w:comment w:id="33" w:author="Joy Prokash Debnath" w:date="2024-12-29T17:53:00Z" w:initials="JD">
    <w:p w14:paraId="4B25EA3E" w14:textId="77777777" w:rsidR="00331291" w:rsidRDefault="00331291" w:rsidP="00331291">
      <w:pPr>
        <w:pStyle w:val="CommentText"/>
      </w:pPr>
      <w:r>
        <w:rPr>
          <w:rStyle w:val="CommentReference"/>
        </w:rPr>
        <w:annotationRef/>
      </w:r>
      <w:r>
        <w:t xml:space="preserve">This style could be changed. </w:t>
      </w:r>
    </w:p>
  </w:comment>
  <w:comment w:id="34" w:author="Joy Prokash Debnath" w:date="2024-12-29T17:55:00Z" w:initials="JD">
    <w:p w14:paraId="4408C976" w14:textId="77777777" w:rsidR="00331291" w:rsidRDefault="00331291" w:rsidP="00331291">
      <w:pPr>
        <w:pStyle w:val="CommentText"/>
      </w:pPr>
      <w:r>
        <w:rPr>
          <w:rStyle w:val="CommentReference"/>
        </w:rPr>
        <w:annotationRef/>
      </w:r>
      <w:r>
        <w:t>This style can be represented mathematically.</w:t>
      </w:r>
    </w:p>
  </w:comment>
  <w:comment w:id="36" w:author="Joy Prokash Debnath" w:date="2024-12-29T17:55:00Z" w:initials="JD">
    <w:p w14:paraId="7BD22CD9" w14:textId="77777777" w:rsidR="00331291" w:rsidRDefault="00331291" w:rsidP="00331291">
      <w:pPr>
        <w:pStyle w:val="CommentText"/>
      </w:pPr>
      <w:r>
        <w:rPr>
          <w:rStyle w:val="CommentReference"/>
        </w:rPr>
        <w:annotationRef/>
      </w:r>
      <w:r>
        <w:t>Phytozome?</w:t>
      </w:r>
    </w:p>
  </w:comment>
  <w:comment w:id="37" w:author="Joy Prokash Debnath" w:date="2024-12-29T17:56:00Z" w:initials="JD">
    <w:p w14:paraId="439DF04A" w14:textId="77777777" w:rsidR="00331291" w:rsidRDefault="00331291" w:rsidP="00331291">
      <w:pPr>
        <w:pStyle w:val="CommentText"/>
      </w:pPr>
      <w:r>
        <w:rPr>
          <w:rStyle w:val="CommentReference"/>
        </w:rPr>
        <w:annotationRef/>
      </w:r>
      <w:r>
        <w:t>version</w:t>
      </w:r>
    </w:p>
  </w:comment>
  <w:comment w:id="38" w:author="Joy Prokash Debnath" w:date="2024-12-29T17:57:00Z" w:initials="JD">
    <w:p w14:paraId="229D6D35" w14:textId="77777777" w:rsidR="00331291" w:rsidRDefault="00331291" w:rsidP="00331291">
      <w:pPr>
        <w:pStyle w:val="CommentText"/>
      </w:pPr>
      <w:r>
        <w:rPr>
          <w:rStyle w:val="CommentReference"/>
        </w:rPr>
        <w:annotationRef/>
      </w:r>
      <w:r>
        <w:t>At times, a reference paper is used for a database or tool, while other times it is not. Does this serve any valid purpose?</w:t>
      </w:r>
    </w:p>
  </w:comment>
  <w:comment w:id="39" w:author="Joy Prokash Debnath" w:date="2024-12-29T17:58:00Z" w:initials="JD">
    <w:p w14:paraId="65785FEF" w14:textId="77777777" w:rsidR="00331291" w:rsidRDefault="00331291" w:rsidP="00331291">
      <w:pPr>
        <w:pStyle w:val="CommentText"/>
      </w:pPr>
      <w:r>
        <w:rPr>
          <w:rStyle w:val="CommentReference"/>
        </w:rPr>
        <w:annotationRef/>
      </w:r>
      <w:r>
        <w:t xml:space="preserve">Is it acceptable to use the term 'submitted'? </w:t>
      </w:r>
    </w:p>
  </w:comment>
  <w:comment w:id="40" w:author="Joy Prokash Debnath" w:date="2024-12-29T18:00:00Z" w:initials="JD">
    <w:p w14:paraId="4DF78B74" w14:textId="77777777" w:rsidR="00331291" w:rsidRDefault="00331291" w:rsidP="00331291">
      <w:pPr>
        <w:pStyle w:val="CommentText"/>
      </w:pPr>
      <w:r>
        <w:rPr>
          <w:rStyle w:val="CommentReference"/>
        </w:rPr>
        <w:annotationRef/>
      </w:r>
      <w:r>
        <w:t xml:space="preserve">Does this imply that parameters are being set for this analysis? If so, the tone can be adjusted. </w:t>
      </w:r>
    </w:p>
  </w:comment>
  <w:comment w:id="41" w:author="Joy Prokash Debnath" w:date="2024-12-29T18:01:00Z" w:initials="JD">
    <w:p w14:paraId="4AC2473A" w14:textId="77777777" w:rsidR="00331291" w:rsidRDefault="00331291" w:rsidP="00331291">
      <w:pPr>
        <w:pStyle w:val="CommentText"/>
      </w:pPr>
      <w:r>
        <w:rPr>
          <w:rStyle w:val="CommentReference"/>
        </w:rPr>
        <w:annotationRef/>
      </w:r>
      <w:r>
        <w:t>Phytozome?</w:t>
      </w:r>
    </w:p>
  </w:comment>
  <w:comment w:id="42" w:author="Joy Prokash Debnath" w:date="2024-12-29T18:04:00Z" w:initials="JD">
    <w:p w14:paraId="4A15C42A" w14:textId="20042C3A" w:rsidR="007A7613" w:rsidRDefault="007A7613" w:rsidP="007A7613">
      <w:pPr>
        <w:pStyle w:val="CommentText"/>
      </w:pPr>
      <w:r>
        <w:rPr>
          <w:rStyle w:val="CommentReference"/>
        </w:rPr>
        <w:annotationRef/>
      </w:r>
      <w:r>
        <w:rPr>
          <w:noProof/>
        </w:rPr>
        <w:drawing>
          <wp:inline distT="0" distB="0" distL="0" distR="0" wp14:anchorId="5B217ED1" wp14:editId="61C05611">
            <wp:extent cx="5943600" cy="3343275"/>
            <wp:effectExtent l="0" t="0" r="0" b="9525"/>
            <wp:docPr id="194876829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68297" name="Picture 1948768297" descr="Image"/>
                    <pic:cNvPicPr/>
                  </pic:nvPicPr>
                  <pic:blipFill>
                    <a:blip r:embed="rId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comment>
  <w:comment w:id="44" w:author="Joy Prokash Debnath" w:date="2024-12-29T18:27:00Z" w:initials="JD">
    <w:p w14:paraId="5DDA410C" w14:textId="77777777" w:rsidR="00000619" w:rsidRDefault="00000619" w:rsidP="00000619">
      <w:pPr>
        <w:pStyle w:val="CommentText"/>
      </w:pPr>
      <w:r>
        <w:rPr>
          <w:rStyle w:val="CommentReference"/>
        </w:rPr>
        <w:annotationRef/>
      </w:r>
      <w:r>
        <w:t xml:space="preserve">For some tools, versions are included, while for others, they are missing. </w:t>
      </w:r>
    </w:p>
  </w:comment>
  <w:comment w:id="45" w:author="Joy Prokash Debnath" w:date="2024-12-29T18:24:00Z" w:initials="JD">
    <w:p w14:paraId="153D1131" w14:textId="28ECB236" w:rsidR="00000619" w:rsidRDefault="00000619" w:rsidP="00000619">
      <w:pPr>
        <w:pStyle w:val="CommentText"/>
      </w:pPr>
      <w:r>
        <w:rPr>
          <w:rStyle w:val="CommentReference"/>
        </w:rPr>
        <w:annotationRef/>
      </w:r>
      <w:r>
        <w:t>What does it mean? Specify the area</w:t>
      </w:r>
    </w:p>
  </w:comment>
  <w:comment w:id="46" w:author="Joy Prokash Debnath" w:date="2024-12-29T18:33:00Z" w:initials="JD">
    <w:p w14:paraId="2275CFD4" w14:textId="77777777" w:rsidR="00000619" w:rsidRDefault="00000619" w:rsidP="00000619">
      <w:pPr>
        <w:pStyle w:val="CommentText"/>
      </w:pPr>
      <w:r>
        <w:rPr>
          <w:rStyle w:val="CommentReference"/>
        </w:rPr>
        <w:annotationRef/>
      </w:r>
      <w:r>
        <w:t>version</w:t>
      </w:r>
    </w:p>
  </w:comment>
  <w:comment w:id="47" w:author="Joy Prokash Debnath" w:date="2024-12-29T18:30:00Z" w:initials="JD">
    <w:p w14:paraId="55A50C80" w14:textId="6188132D" w:rsidR="00000619" w:rsidRDefault="00000619" w:rsidP="00000619">
      <w:pPr>
        <w:pStyle w:val="CommentText"/>
      </w:pPr>
      <w:r>
        <w:rPr>
          <w:rStyle w:val="CommentReference"/>
        </w:rPr>
        <w:annotationRef/>
      </w:r>
      <w:r>
        <w:t xml:space="preserve">In the previous line, you used 'Cytoscape software.' Here, only 'Cytoscape' is mentioned. </w:t>
      </w:r>
    </w:p>
  </w:comment>
  <w:comment w:id="48" w:author="Joy Prokash Debnath" w:date="2024-12-29T18:34:00Z" w:initials="JD">
    <w:p w14:paraId="4132B131" w14:textId="77777777" w:rsidR="00000619" w:rsidRDefault="00000619" w:rsidP="00000619">
      <w:pPr>
        <w:pStyle w:val="CommentText"/>
      </w:pPr>
      <w:r>
        <w:rPr>
          <w:rStyle w:val="CommentReference"/>
        </w:rPr>
        <w:annotationRef/>
      </w:r>
      <w:r>
        <w:t>Tool?</w:t>
      </w:r>
    </w:p>
  </w:comment>
  <w:comment w:id="49" w:author="Joy Prokash Debnath" w:date="2024-12-29T18:47:00Z" w:initials="JD">
    <w:p w14:paraId="0967E0EE" w14:textId="77777777" w:rsidR="00437F28" w:rsidRDefault="00437F28" w:rsidP="00437F28">
      <w:pPr>
        <w:pStyle w:val="CommentText"/>
      </w:pPr>
      <w:r>
        <w:rPr>
          <w:rStyle w:val="CommentReference"/>
        </w:rPr>
        <w:annotationRef/>
      </w:r>
      <w:r>
        <w:t xml:space="preserve">FPKM values Don’t use in DGE analysis. For comparing expression patterns, is every normalized data you used FPKM-normalized? </w:t>
      </w:r>
    </w:p>
  </w:comment>
  <w:comment w:id="50" w:author="Joy Prokash Debnath" w:date="2024-12-29T18:52:00Z" w:initials="JD">
    <w:p w14:paraId="5A75F27B" w14:textId="77777777" w:rsidR="00437F28" w:rsidRDefault="00437F28" w:rsidP="00437F28">
      <w:pPr>
        <w:pStyle w:val="CommentText"/>
      </w:pPr>
      <w:r>
        <w:rPr>
          <w:rStyle w:val="CommentReference"/>
        </w:rPr>
        <w:annotationRef/>
      </w:r>
      <w:r>
        <w:t>Full form</w:t>
      </w:r>
    </w:p>
  </w:comment>
  <w:comment w:id="51" w:author="Joy Prokash Debnath" w:date="2024-12-29T18:51:00Z" w:initials="JD">
    <w:p w14:paraId="7BC0A59D" w14:textId="5BDF578D" w:rsidR="00437F28" w:rsidRDefault="00437F28" w:rsidP="00437F28">
      <w:pPr>
        <w:pStyle w:val="CommentText"/>
      </w:pPr>
      <w:r>
        <w:rPr>
          <w:rStyle w:val="CommentReference"/>
        </w:rPr>
        <w:annotationRef/>
      </w:r>
      <w:r>
        <w:t>Mention the package names with versions</w:t>
      </w:r>
    </w:p>
  </w:comment>
  <w:comment w:id="52" w:author="Joy Prokash Debnath" w:date="2024-12-29T18:52:00Z" w:initials="JD">
    <w:p w14:paraId="05AB86F8" w14:textId="77777777" w:rsidR="00437F28" w:rsidRDefault="00437F28" w:rsidP="00437F28">
      <w:pPr>
        <w:pStyle w:val="CommentText"/>
      </w:pPr>
      <w:r>
        <w:rPr>
          <w:rStyle w:val="CommentReference"/>
        </w:rPr>
        <w:annotationRef/>
      </w:r>
      <w:r>
        <w:t>R studio version and R version</w:t>
      </w:r>
    </w:p>
  </w:comment>
  <w:comment w:id="53" w:author="Joy Prokash Debnath" w:date="2024-12-29T18:53:00Z" w:initials="JD">
    <w:p w14:paraId="47EF9EA2" w14:textId="77777777" w:rsidR="00437F28" w:rsidRDefault="00437F28" w:rsidP="00437F28">
      <w:pPr>
        <w:pStyle w:val="CommentText"/>
      </w:pPr>
      <w:r>
        <w:rPr>
          <w:rStyle w:val="CommentReference"/>
        </w:rPr>
        <w:annotationRef/>
      </w:r>
      <w:r>
        <w:t>Check the grammer</w:t>
      </w:r>
    </w:p>
  </w:comment>
  <w:comment w:id="54" w:author="Joy Prokash Debnath" w:date="2024-12-30T11:39:00Z" w:initials="JD">
    <w:p w14:paraId="26227B60" w14:textId="77777777" w:rsidR="00AF6AD7" w:rsidRDefault="00AF6AD7" w:rsidP="00AF6AD7">
      <w:pPr>
        <w:pStyle w:val="CommentText"/>
      </w:pPr>
      <w:r>
        <w:rPr>
          <w:rStyle w:val="CommentReference"/>
        </w:rPr>
        <w:annotationRef/>
      </w:r>
      <w:r>
        <w:t>The line seems to be in method?</w:t>
      </w:r>
    </w:p>
  </w:comment>
  <w:comment w:id="55" w:author="Joy Prokash Debnath" w:date="2024-12-30T11:42:00Z" w:initials="JD">
    <w:p w14:paraId="22808D81" w14:textId="77777777" w:rsidR="00AF6AD7" w:rsidRDefault="00AF6AD7" w:rsidP="00AF6AD7">
      <w:pPr>
        <w:pStyle w:val="CommentText"/>
      </w:pPr>
      <w:r>
        <w:rPr>
          <w:rStyle w:val="CommentReference"/>
        </w:rPr>
        <w:annotationRef/>
      </w:r>
      <w:r>
        <w:t>Proper punctuation should be used.</w:t>
      </w:r>
    </w:p>
  </w:comment>
  <w:comment w:id="56" w:author="Joy Prokash Debnath" w:date="2024-12-30T11:45:00Z" w:initials="JD">
    <w:p w14:paraId="4974AFEE" w14:textId="77777777" w:rsidR="00AF6AD7" w:rsidRDefault="00AF6AD7" w:rsidP="00AF6AD7">
      <w:pPr>
        <w:pStyle w:val="CommentText"/>
      </w:pPr>
      <w:r>
        <w:rPr>
          <w:rStyle w:val="CommentReference"/>
        </w:rPr>
        <w:annotationRef/>
      </w:r>
      <w:r>
        <w:t>Citation?</w:t>
      </w:r>
    </w:p>
  </w:comment>
  <w:comment w:id="57" w:author="Joy Prokash Debnath" w:date="2024-12-30T11:47:00Z" w:initials="JD">
    <w:p w14:paraId="0B53F3E1" w14:textId="77777777" w:rsidR="00AF6AD7" w:rsidRDefault="00AF6AD7" w:rsidP="00AF6AD7">
      <w:pPr>
        <w:pStyle w:val="CommentText"/>
      </w:pPr>
      <w:r>
        <w:rPr>
          <w:rStyle w:val="CommentReference"/>
        </w:rPr>
        <w:annotationRef/>
      </w:r>
      <w:r>
        <w:t>Haven't it mentioned in method?</w:t>
      </w:r>
    </w:p>
  </w:comment>
  <w:comment w:id="60" w:author="Joy Prokash Debnath" w:date="2024-12-30T11:50:00Z" w:initials="JD">
    <w:p w14:paraId="02D8B2D0" w14:textId="77777777" w:rsidR="00481878" w:rsidRDefault="00481878" w:rsidP="00481878">
      <w:pPr>
        <w:pStyle w:val="CommentText"/>
      </w:pPr>
      <w:r>
        <w:rPr>
          <w:rStyle w:val="CommentReference"/>
        </w:rPr>
        <w:annotationRef/>
      </w:r>
      <w:r>
        <w:t>Before and after comma, is there any connection?</w:t>
      </w:r>
    </w:p>
  </w:comment>
  <w:comment w:id="61" w:author="Joy Prokash Debnath" w:date="2024-12-30T11:52:00Z" w:initials="JD">
    <w:p w14:paraId="44042FFF" w14:textId="77777777" w:rsidR="00481878" w:rsidRDefault="00481878" w:rsidP="00481878">
      <w:pPr>
        <w:pStyle w:val="CommentText"/>
      </w:pPr>
      <w:r>
        <w:rPr>
          <w:rStyle w:val="CommentReference"/>
        </w:rPr>
        <w:annotationRef/>
      </w:r>
      <w:r>
        <w:t>Ambiguous.</w:t>
      </w:r>
    </w:p>
  </w:comment>
  <w:comment w:id="64" w:author="Joy Prokash Debnath" w:date="2024-12-30T12:01:00Z" w:initials="JD">
    <w:p w14:paraId="1D5C9342" w14:textId="77777777" w:rsidR="000824F4" w:rsidRDefault="000824F4" w:rsidP="000824F4">
      <w:pPr>
        <w:pStyle w:val="CommentText"/>
      </w:pPr>
      <w:r>
        <w:rPr>
          <w:rStyle w:val="CommentReference"/>
        </w:rPr>
        <w:annotationRef/>
      </w:r>
      <w:r>
        <w:t>Clade?</w:t>
      </w:r>
    </w:p>
  </w:comment>
  <w:comment w:id="65" w:author="Joy Prokash Debnath" w:date="2024-12-30T12:02:00Z" w:initials="JD">
    <w:p w14:paraId="4BC6B8FD" w14:textId="77777777" w:rsidR="000824F4" w:rsidRDefault="000824F4" w:rsidP="000824F4">
      <w:pPr>
        <w:pStyle w:val="CommentText"/>
      </w:pPr>
      <w:r>
        <w:rPr>
          <w:rStyle w:val="CommentReference"/>
        </w:rPr>
        <w:annotationRef/>
      </w:r>
      <w:r>
        <w:t>Ambiguous</w:t>
      </w:r>
    </w:p>
  </w:comment>
  <w:comment w:id="66" w:author="Joy Prokash Debnath" w:date="2024-12-30T12:04:00Z" w:initials="JD">
    <w:p w14:paraId="2557310E" w14:textId="77777777" w:rsidR="000824F4" w:rsidRDefault="000824F4" w:rsidP="000824F4">
      <w:pPr>
        <w:pStyle w:val="CommentText"/>
      </w:pPr>
      <w:r>
        <w:rPr>
          <w:rStyle w:val="CommentReference"/>
        </w:rPr>
        <w:annotationRef/>
      </w:r>
      <w:r>
        <w:t>Grammatical error</w:t>
      </w:r>
    </w:p>
  </w:comment>
  <w:comment w:id="67" w:author="Joy Prokash Debnath" w:date="2024-12-30T12:06:00Z" w:initials="JD">
    <w:p w14:paraId="661D499E" w14:textId="77777777" w:rsidR="000824F4" w:rsidRDefault="000824F4" w:rsidP="000824F4">
      <w:pPr>
        <w:pStyle w:val="CommentText"/>
      </w:pPr>
      <w:r>
        <w:rPr>
          <w:rStyle w:val="CommentReference"/>
        </w:rPr>
        <w:annotationRef/>
      </w:r>
      <w:r>
        <w:t>Correct abbreviation ?</w:t>
      </w:r>
    </w:p>
  </w:comment>
  <w:comment w:id="68" w:author="Joy Prokash Debnath" w:date="2024-12-30T12:07:00Z" w:initials="JD">
    <w:p w14:paraId="236EE090" w14:textId="77777777" w:rsidR="000824F4" w:rsidRDefault="000824F4" w:rsidP="000824F4">
      <w:pPr>
        <w:pStyle w:val="CommentText"/>
      </w:pPr>
      <w:r>
        <w:rPr>
          <w:rStyle w:val="CommentReference"/>
        </w:rPr>
        <w:annotationRef/>
      </w:r>
      <w:r>
        <w:t>Spelling?</w:t>
      </w:r>
    </w:p>
  </w:comment>
  <w:comment w:id="69" w:author="Joy Prokash Debnath" w:date="2024-12-30T12:08:00Z" w:initials="JD">
    <w:p w14:paraId="6EE0B9CD" w14:textId="77777777" w:rsidR="000824F4" w:rsidRDefault="000824F4" w:rsidP="000824F4">
      <w:pPr>
        <w:pStyle w:val="CommentText"/>
      </w:pPr>
      <w:r>
        <w:rPr>
          <w:rStyle w:val="CommentReference"/>
        </w:rPr>
        <w:annotationRef/>
      </w:r>
      <w:r>
        <w:t>This line should be placed in discussion part?</w:t>
      </w:r>
    </w:p>
  </w:comment>
  <w:comment w:id="71" w:author="Joy Prokash Debnath" w:date="2024-12-30T12:11:00Z" w:initials="JD">
    <w:p w14:paraId="585846C0" w14:textId="77777777" w:rsidR="00B91E46" w:rsidRDefault="00B91E46" w:rsidP="00B91E46">
      <w:pPr>
        <w:pStyle w:val="CommentText"/>
      </w:pPr>
      <w:r>
        <w:rPr>
          <w:rStyle w:val="CommentReference"/>
        </w:rPr>
        <w:annotationRef/>
      </w:r>
      <w:r>
        <w:t>Appropriate?</w:t>
      </w:r>
    </w:p>
  </w:comment>
  <w:comment w:id="72" w:author="Joy Prokash Debnath" w:date="2024-12-30T12:10:00Z" w:initials="JD">
    <w:p w14:paraId="21038BD8" w14:textId="7D488F74" w:rsidR="00B91E46" w:rsidRDefault="00B91E46" w:rsidP="00B91E46">
      <w:pPr>
        <w:pStyle w:val="CommentText"/>
      </w:pPr>
      <w:r>
        <w:rPr>
          <w:rStyle w:val="CommentReference"/>
        </w:rPr>
        <w:annotationRef/>
      </w:r>
      <w:r>
        <w:t>This line should be placed in discussion part?</w:t>
      </w:r>
    </w:p>
  </w:comment>
  <w:comment w:id="73" w:author="Joy Prokash Debnath" w:date="2024-12-30T12:12:00Z" w:initials="JD">
    <w:p w14:paraId="225BA7E9" w14:textId="77777777" w:rsidR="00B91E46" w:rsidRDefault="00B91E46" w:rsidP="00B91E46">
      <w:pPr>
        <w:pStyle w:val="CommentText"/>
      </w:pPr>
      <w:r>
        <w:rPr>
          <w:rStyle w:val="CommentReference"/>
        </w:rPr>
        <w:annotationRef/>
      </w:r>
      <w:r>
        <w:t>This line should be placed in discussion part?</w:t>
      </w:r>
    </w:p>
  </w:comment>
  <w:comment w:id="74" w:author="Joy Prokash Debnath" w:date="2024-12-30T12:12:00Z" w:initials="JD">
    <w:p w14:paraId="11A9A100" w14:textId="77777777" w:rsidR="00B91E46" w:rsidRDefault="00B91E46" w:rsidP="00B91E46">
      <w:pPr>
        <w:pStyle w:val="CommentText"/>
      </w:pPr>
      <w:r>
        <w:rPr>
          <w:rStyle w:val="CommentReference"/>
        </w:rPr>
        <w:annotationRef/>
      </w:r>
      <w:r>
        <w:t>This line should be placed in discussion part?</w:t>
      </w:r>
    </w:p>
  </w:comment>
  <w:comment w:id="75" w:author="Joy Prokash Debnath" w:date="2024-12-30T12:31:00Z" w:initials="JD">
    <w:p w14:paraId="46A5C71F" w14:textId="77777777" w:rsidR="00725C57" w:rsidRDefault="00725C57" w:rsidP="00725C57">
      <w:pPr>
        <w:pStyle w:val="CommentText"/>
      </w:pPr>
      <w:r>
        <w:rPr>
          <w:rStyle w:val="CommentReference"/>
        </w:rPr>
        <w:annotationRef/>
      </w:r>
      <w:r>
        <w:t>Clarify</w:t>
      </w:r>
    </w:p>
  </w:comment>
  <w:comment w:id="84" w:author="Joy Prokash Debnath" w:date="2024-12-30T12:35:00Z" w:initials="JD">
    <w:p w14:paraId="63399103" w14:textId="77777777" w:rsidR="00725C57" w:rsidRDefault="00725C57" w:rsidP="00725C57">
      <w:pPr>
        <w:pStyle w:val="CommentText"/>
      </w:pPr>
      <w:r>
        <w:rPr>
          <w:rStyle w:val="CommentReference"/>
        </w:rPr>
        <w:annotationRef/>
      </w:r>
      <w:r>
        <w:t>What do the numbers in brackets indicate?</w:t>
      </w:r>
    </w:p>
  </w:comment>
  <w:comment w:id="85" w:author="Joy Prokash Debnath" w:date="2024-12-30T12:38:00Z" w:initials="JD">
    <w:p w14:paraId="7B699418" w14:textId="77777777" w:rsidR="00725C57" w:rsidRDefault="00725C57" w:rsidP="00725C57">
      <w:pPr>
        <w:pStyle w:val="CommentText"/>
      </w:pPr>
      <w:r>
        <w:rPr>
          <w:rStyle w:val="CommentReference"/>
        </w:rPr>
        <w:annotationRef/>
      </w:r>
      <w:r>
        <w:t>Continuity of the story is disrupted.</w:t>
      </w:r>
    </w:p>
  </w:comment>
  <w:comment w:id="86" w:author="Joy Prokash Debnath" w:date="2024-12-30T12:40:00Z" w:initials="JD">
    <w:p w14:paraId="635AC7BA" w14:textId="77777777" w:rsidR="00725C57" w:rsidRDefault="00725C57" w:rsidP="00725C57">
      <w:pPr>
        <w:pStyle w:val="CommentText"/>
      </w:pPr>
      <w:r>
        <w:rPr>
          <w:rStyle w:val="CommentReference"/>
        </w:rPr>
        <w:annotationRef/>
      </w:r>
      <w:r>
        <w:t>Capitalization ?</w:t>
      </w:r>
    </w:p>
  </w:comment>
  <w:comment w:id="87" w:author="Joy Prokash Debnath" w:date="2024-12-30T12:41:00Z" w:initials="JD">
    <w:p w14:paraId="43976EEC" w14:textId="77777777" w:rsidR="00832534" w:rsidRDefault="00832534" w:rsidP="00832534">
      <w:pPr>
        <w:pStyle w:val="CommentText"/>
      </w:pPr>
      <w:r>
        <w:rPr>
          <w:rStyle w:val="CommentReference"/>
        </w:rPr>
        <w:annotationRef/>
      </w:r>
      <w:r>
        <w:t xml:space="preserve">Redundancy </w:t>
      </w:r>
    </w:p>
  </w:comment>
  <w:comment w:id="89" w:author="Joy Prokash Debnath" w:date="2024-12-30T12:41:00Z" w:initials="JD">
    <w:p w14:paraId="19C0F090" w14:textId="163795A4" w:rsidR="00725C57" w:rsidRDefault="00725C57" w:rsidP="00725C57">
      <w:pPr>
        <w:pStyle w:val="CommentText"/>
      </w:pPr>
      <w:r>
        <w:rPr>
          <w:rStyle w:val="CommentReference"/>
        </w:rPr>
        <w:annotationRef/>
      </w:r>
      <w:r>
        <w:t>Correct format?</w:t>
      </w:r>
    </w:p>
  </w:comment>
  <w:comment w:id="92" w:author="Joy Prokash Debnath" w:date="2024-12-30T12:56:00Z" w:initials="JD">
    <w:p w14:paraId="30C4FF4F" w14:textId="11C99AC0" w:rsidR="00C10229" w:rsidRDefault="00C10229" w:rsidP="00C10229">
      <w:pPr>
        <w:pStyle w:val="CommentText"/>
      </w:pPr>
      <w:r>
        <w:rPr>
          <w:rStyle w:val="CommentReference"/>
        </w:rPr>
        <w:annotationRef/>
      </w:r>
      <w:r>
        <w:rPr>
          <w:noProof/>
        </w:rPr>
        <w:drawing>
          <wp:inline distT="0" distB="0" distL="0" distR="0" wp14:anchorId="7E428320" wp14:editId="66277449">
            <wp:extent cx="5943600" cy="3780790"/>
            <wp:effectExtent l="0" t="0" r="0" b="0"/>
            <wp:docPr id="142070860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08609" name="Picture 1420708609" descr="Image"/>
                    <pic:cNvPicPr/>
                  </pic:nvPicPr>
                  <pic:blipFill>
                    <a:blip r:embed="rId3">
                      <a:extLst>
                        <a:ext uri="{28A0092B-C50C-407E-A947-70E740481C1C}">
                          <a14:useLocalDpi xmlns:a14="http://schemas.microsoft.com/office/drawing/2010/main" val="0"/>
                        </a:ext>
                      </a:extLst>
                    </a:blip>
                    <a:stretch>
                      <a:fillRect/>
                    </a:stretch>
                  </pic:blipFill>
                  <pic:spPr>
                    <a:xfrm>
                      <a:off x="0" y="0"/>
                      <a:ext cx="5943600" cy="3780790"/>
                    </a:xfrm>
                    <a:prstGeom prst="rect">
                      <a:avLst/>
                    </a:prstGeom>
                  </pic:spPr>
                </pic:pic>
              </a:graphicData>
            </a:graphic>
          </wp:inline>
        </w:drawing>
      </w:r>
    </w:p>
    <w:p w14:paraId="108338DE" w14:textId="77777777" w:rsidR="00C10229" w:rsidRDefault="00C10229" w:rsidP="00C10229">
      <w:pPr>
        <w:pStyle w:val="CommentText"/>
      </w:pPr>
    </w:p>
    <w:p w14:paraId="061D4EAE" w14:textId="77777777" w:rsidR="00C10229" w:rsidRDefault="00C10229" w:rsidP="00C10229">
      <w:pPr>
        <w:pStyle w:val="CommentText"/>
      </w:pPr>
      <w:r>
        <w:t>Justify the citation</w:t>
      </w:r>
    </w:p>
  </w:comment>
  <w:comment w:id="93" w:author="Joy Prokash Debnath" w:date="2024-12-30T12:57:00Z" w:initials="JD">
    <w:p w14:paraId="2BDDBCAF" w14:textId="77777777" w:rsidR="00C10229" w:rsidRDefault="00C10229" w:rsidP="00C10229">
      <w:pPr>
        <w:pStyle w:val="CommentText"/>
      </w:pPr>
      <w:r>
        <w:rPr>
          <w:rStyle w:val="CommentReference"/>
        </w:rPr>
        <w:annotationRef/>
      </w:r>
      <w:r>
        <w:t>Redundant</w:t>
      </w:r>
    </w:p>
  </w:comment>
  <w:comment w:id="94" w:author="Joy Prokash Debnath" w:date="2024-12-30T12:59:00Z" w:initials="JD">
    <w:p w14:paraId="441B614B" w14:textId="77777777" w:rsidR="00C10229" w:rsidRDefault="00C10229" w:rsidP="00C10229">
      <w:pPr>
        <w:pStyle w:val="CommentText"/>
      </w:pPr>
      <w:r>
        <w:rPr>
          <w:rStyle w:val="CommentReference"/>
        </w:rPr>
        <w:annotationRef/>
      </w:r>
      <w:r>
        <w:t>Citation?</w:t>
      </w:r>
    </w:p>
  </w:comment>
  <w:comment w:id="95" w:author="Joy Prokash Debnath" w:date="2024-12-30T13:01:00Z" w:initials="JD">
    <w:p w14:paraId="165C78A4" w14:textId="77777777" w:rsidR="00C10229" w:rsidRDefault="00C10229" w:rsidP="00C10229">
      <w:pPr>
        <w:pStyle w:val="CommentText"/>
      </w:pPr>
      <w:r>
        <w:rPr>
          <w:rStyle w:val="CommentReference"/>
        </w:rPr>
        <w:annotationRef/>
      </w:r>
      <w:r>
        <w:t>Redundant with the results and there is no implications here.</w:t>
      </w:r>
    </w:p>
  </w:comment>
  <w:comment w:id="96" w:author="Joy Prokash Debnath" w:date="2024-12-30T13:02:00Z" w:initials="JD">
    <w:p w14:paraId="00B4938B" w14:textId="77777777" w:rsidR="00C10229" w:rsidRDefault="00C10229" w:rsidP="00C10229">
      <w:pPr>
        <w:pStyle w:val="CommentText"/>
      </w:pPr>
      <w:r>
        <w:rPr>
          <w:rStyle w:val="CommentReference"/>
        </w:rPr>
        <w:annotationRef/>
      </w:r>
      <w:r>
        <w:t>punctuation</w:t>
      </w:r>
    </w:p>
  </w:comment>
  <w:comment w:id="99" w:author="Joy Prokash Debnath" w:date="2024-12-30T13:08:00Z" w:initials="JD">
    <w:p w14:paraId="5B743362" w14:textId="77777777" w:rsidR="00EB686A" w:rsidRDefault="00EB686A" w:rsidP="00EB686A">
      <w:pPr>
        <w:pStyle w:val="CommentText"/>
      </w:pPr>
      <w:r>
        <w:rPr>
          <w:rStyle w:val="CommentReference"/>
        </w:rPr>
        <w:annotationRef/>
      </w:r>
      <w:r>
        <w:t>Redundant</w:t>
      </w:r>
    </w:p>
  </w:comment>
  <w:comment w:id="100" w:author="Joy Prokash Debnath" w:date="2024-12-30T13:10:00Z" w:initials="JD">
    <w:p w14:paraId="4307A141" w14:textId="77777777" w:rsidR="00EB686A" w:rsidRDefault="00EB686A" w:rsidP="00EB686A">
      <w:pPr>
        <w:pStyle w:val="CommentText"/>
      </w:pPr>
      <w:r>
        <w:rPr>
          <w:rStyle w:val="CommentReference"/>
        </w:rPr>
        <w:annotationRef/>
      </w:r>
      <w:r>
        <w:t>Not mentioned in the figure</w:t>
      </w:r>
    </w:p>
  </w:comment>
  <w:comment w:id="101" w:author="Joy Prokash Debnath" w:date="2024-12-30T13:11:00Z" w:initials="JD">
    <w:p w14:paraId="2121FB55" w14:textId="77777777" w:rsidR="00EB686A" w:rsidRDefault="00EB686A" w:rsidP="00EB686A">
      <w:pPr>
        <w:pStyle w:val="CommentText"/>
      </w:pPr>
      <w:r>
        <w:rPr>
          <w:rStyle w:val="CommentReference"/>
        </w:rPr>
        <w:annotationRef/>
      </w:r>
      <w:r>
        <w:t>Connecter missing</w:t>
      </w:r>
    </w:p>
  </w:comment>
  <w:comment w:id="102" w:author="Joy Prokash Debnath" w:date="2024-12-30T13:12:00Z" w:initials="JD">
    <w:p w14:paraId="019F91C4" w14:textId="77777777" w:rsidR="00EB686A" w:rsidRDefault="00EB686A" w:rsidP="00EB686A">
      <w:pPr>
        <w:pStyle w:val="CommentText"/>
      </w:pPr>
      <w:r>
        <w:rPr>
          <w:rStyle w:val="CommentReference"/>
        </w:rPr>
        <w:annotationRef/>
      </w:r>
      <w:r>
        <w:t xml:space="preserve">Redundant </w:t>
      </w:r>
    </w:p>
  </w:comment>
  <w:comment w:id="103" w:author="Joy Prokash Debnath" w:date="2024-12-30T13:14:00Z" w:initials="JD">
    <w:p w14:paraId="2709AE0D" w14:textId="77777777" w:rsidR="00EB686A" w:rsidRDefault="00EB686A" w:rsidP="00EB686A">
      <w:pPr>
        <w:pStyle w:val="CommentText"/>
      </w:pPr>
      <w:r>
        <w:rPr>
          <w:rStyle w:val="CommentReference"/>
        </w:rPr>
        <w:annotationRef/>
      </w:r>
      <w:r>
        <w:t>Does these results support your study?</w:t>
      </w:r>
    </w:p>
  </w:comment>
  <w:comment w:id="104" w:author="Joy Prokash Debnath" w:date="2024-12-30T13:15:00Z" w:initials="JD">
    <w:p w14:paraId="65992719" w14:textId="77777777" w:rsidR="00EB686A" w:rsidRDefault="00EB686A" w:rsidP="00EB686A">
      <w:pPr>
        <w:pStyle w:val="CommentText"/>
      </w:pPr>
      <w:r>
        <w:rPr>
          <w:rStyle w:val="CommentReference"/>
        </w:rPr>
        <w:annotationRef/>
      </w:r>
      <w:r>
        <w:t>Citation?</w:t>
      </w:r>
    </w:p>
  </w:comment>
  <w:comment w:id="105" w:author="Joy Prokash Debnath" w:date="2024-12-30T13:16:00Z" w:initials="JD">
    <w:p w14:paraId="58B8A9C5" w14:textId="77777777" w:rsidR="00EB686A" w:rsidRDefault="00EB686A" w:rsidP="00EB686A">
      <w:pPr>
        <w:pStyle w:val="CommentText"/>
      </w:pPr>
      <w:r>
        <w:rPr>
          <w:rStyle w:val="CommentReference"/>
        </w:rPr>
        <w:annotationRef/>
      </w:r>
      <w:r>
        <w:t xml:space="preserve">Redundant </w:t>
      </w:r>
    </w:p>
  </w:comment>
  <w:comment w:id="106" w:author="Joy Prokash Debnath" w:date="2024-12-30T13:16:00Z" w:initials="JD">
    <w:p w14:paraId="567D5F09" w14:textId="77777777" w:rsidR="00782674" w:rsidRDefault="00782674" w:rsidP="00782674">
      <w:pPr>
        <w:pStyle w:val="CommentText"/>
      </w:pPr>
      <w:r>
        <w:rPr>
          <w:rStyle w:val="CommentReference"/>
        </w:rPr>
        <w:annotationRef/>
      </w:r>
      <w:r>
        <w:t>punctuation</w:t>
      </w:r>
    </w:p>
  </w:comment>
  <w:comment w:id="107" w:author="Joy Prokash Debnath" w:date="2024-12-30T13:17:00Z" w:initials="JD">
    <w:p w14:paraId="50230495" w14:textId="77777777" w:rsidR="00782674" w:rsidRDefault="00782674" w:rsidP="00782674">
      <w:pPr>
        <w:pStyle w:val="CommentText"/>
      </w:pPr>
      <w:r>
        <w:rPr>
          <w:rStyle w:val="CommentReference"/>
        </w:rPr>
        <w:annotationRef/>
      </w:r>
      <w:r>
        <w:t>citation</w:t>
      </w:r>
    </w:p>
  </w:comment>
  <w:comment w:id="108" w:author="Joy Prokash Debnath" w:date="2024-12-30T13:19:00Z" w:initials="JD">
    <w:p w14:paraId="6892CF50" w14:textId="77777777" w:rsidR="00782674" w:rsidRDefault="00782674" w:rsidP="00782674">
      <w:pPr>
        <w:pStyle w:val="CommentText"/>
      </w:pPr>
      <w:r>
        <w:rPr>
          <w:rStyle w:val="CommentReference"/>
        </w:rPr>
        <w:annotationRef/>
      </w:r>
      <w:r>
        <w:t>citation</w:t>
      </w:r>
    </w:p>
  </w:comment>
  <w:comment w:id="110" w:author="Joy Prokash Debnath" w:date="2024-12-30T13:24:00Z" w:initials="JD">
    <w:p w14:paraId="31343CBE" w14:textId="77777777" w:rsidR="00782674" w:rsidRDefault="00782674" w:rsidP="00782674">
      <w:pPr>
        <w:pStyle w:val="CommentText"/>
      </w:pPr>
      <w:r>
        <w:rPr>
          <w:rStyle w:val="CommentReference"/>
        </w:rPr>
        <w:annotationRef/>
      </w:r>
      <w:r>
        <w:t xml:space="preserve">Capitalization </w:t>
      </w:r>
    </w:p>
  </w:comment>
  <w:comment w:id="111" w:author="Joy Prokash Debnath" w:date="2024-12-30T13:26:00Z" w:initials="JD">
    <w:p w14:paraId="7686940A" w14:textId="77777777" w:rsidR="00782674" w:rsidRDefault="00782674" w:rsidP="00782674">
      <w:pPr>
        <w:pStyle w:val="CommentText"/>
      </w:pPr>
      <w:r>
        <w:rPr>
          <w:rStyle w:val="CommentReference"/>
        </w:rPr>
        <w:annotationRef/>
      </w:r>
      <w:r>
        <w:t>How could two genes become up and down regulated simultaneously.</w:t>
      </w:r>
    </w:p>
  </w:comment>
  <w:comment w:id="112" w:author="Joy Prokash Debnath" w:date="2024-12-30T13:27:00Z" w:initials="JD">
    <w:p w14:paraId="31340280" w14:textId="77777777" w:rsidR="001A0085" w:rsidRDefault="001A0085" w:rsidP="001A0085">
      <w:pPr>
        <w:pStyle w:val="CommentText"/>
      </w:pPr>
      <w:r>
        <w:rPr>
          <w:rStyle w:val="CommentReference"/>
        </w:rPr>
        <w:annotationRef/>
      </w:r>
      <w:r>
        <w:t>cite</w:t>
      </w:r>
    </w:p>
  </w:comment>
  <w:comment w:id="113" w:author="Joy Prokash Debnath" w:date="2024-12-30T13:28:00Z" w:initials="JD">
    <w:p w14:paraId="52B7D0B2" w14:textId="77777777" w:rsidR="001A0085" w:rsidRDefault="001A0085" w:rsidP="001A0085">
      <w:pPr>
        <w:pStyle w:val="CommentText"/>
      </w:pPr>
      <w:r>
        <w:rPr>
          <w:rStyle w:val="CommentReference"/>
        </w:rPr>
        <w:annotationRef/>
      </w:r>
      <w:r>
        <w:t>Mention figure or table</w:t>
      </w:r>
    </w:p>
  </w:comment>
  <w:comment w:id="115" w:author="Joy Prokash Debnath" w:date="2024-12-30T13:30:00Z" w:initials="JD">
    <w:p w14:paraId="3EDAA325" w14:textId="77777777" w:rsidR="001A0085" w:rsidRDefault="001A0085" w:rsidP="001A0085">
      <w:pPr>
        <w:pStyle w:val="CommentText"/>
      </w:pPr>
      <w:r>
        <w:rPr>
          <w:rStyle w:val="CommentReference"/>
        </w:rPr>
        <w:annotationRef/>
      </w:r>
      <w:r>
        <w:t>There is no thrust.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FC6A9" w15:done="0"/>
  <w15:commentEx w15:paraId="028718CD" w15:done="0"/>
  <w15:commentEx w15:paraId="4DE8EFEA" w15:done="0"/>
  <w15:commentEx w15:paraId="3A25C803" w15:done="0"/>
  <w15:commentEx w15:paraId="17F80856" w15:done="0"/>
  <w15:commentEx w15:paraId="30287317" w15:done="0"/>
  <w15:commentEx w15:paraId="445002C6" w15:done="0"/>
  <w15:commentEx w15:paraId="3AAEBDB6" w15:done="0"/>
  <w15:commentEx w15:paraId="2B5E6ECA" w15:done="0"/>
  <w15:commentEx w15:paraId="52D51CD0" w15:done="0"/>
  <w15:commentEx w15:paraId="3BE3B29D" w15:done="0"/>
  <w15:commentEx w15:paraId="2CDAD91A" w15:done="0"/>
  <w15:commentEx w15:paraId="60679A24" w15:done="0"/>
  <w15:commentEx w15:paraId="11F767D3" w15:done="0"/>
  <w15:commentEx w15:paraId="3E1B7032" w15:done="0"/>
  <w15:commentEx w15:paraId="59C55ADA" w15:done="0"/>
  <w15:commentEx w15:paraId="5F7FA949" w15:done="0"/>
  <w15:commentEx w15:paraId="559584CC" w15:done="0"/>
  <w15:commentEx w15:paraId="7A28F89E" w15:done="0"/>
  <w15:commentEx w15:paraId="4B25EA3E" w15:done="0"/>
  <w15:commentEx w15:paraId="4408C976" w15:done="0"/>
  <w15:commentEx w15:paraId="7BD22CD9" w15:done="0"/>
  <w15:commentEx w15:paraId="439DF04A" w15:done="0"/>
  <w15:commentEx w15:paraId="229D6D35" w15:done="0"/>
  <w15:commentEx w15:paraId="65785FEF" w15:done="0"/>
  <w15:commentEx w15:paraId="4DF78B74" w15:done="0"/>
  <w15:commentEx w15:paraId="4AC2473A" w15:done="0"/>
  <w15:commentEx w15:paraId="4A15C42A" w15:done="0"/>
  <w15:commentEx w15:paraId="5DDA410C" w15:done="0"/>
  <w15:commentEx w15:paraId="153D1131" w15:done="0"/>
  <w15:commentEx w15:paraId="2275CFD4" w15:done="0"/>
  <w15:commentEx w15:paraId="55A50C80" w15:done="0"/>
  <w15:commentEx w15:paraId="4132B131" w15:done="0"/>
  <w15:commentEx w15:paraId="0967E0EE" w15:done="0"/>
  <w15:commentEx w15:paraId="5A75F27B" w15:done="0"/>
  <w15:commentEx w15:paraId="7BC0A59D" w15:done="0"/>
  <w15:commentEx w15:paraId="05AB86F8" w15:paraIdParent="7BC0A59D" w15:done="0"/>
  <w15:commentEx w15:paraId="47EF9EA2" w15:done="0"/>
  <w15:commentEx w15:paraId="26227B60" w15:done="0"/>
  <w15:commentEx w15:paraId="22808D81" w15:done="0"/>
  <w15:commentEx w15:paraId="4974AFEE" w15:done="0"/>
  <w15:commentEx w15:paraId="0B53F3E1" w15:done="0"/>
  <w15:commentEx w15:paraId="02D8B2D0" w15:done="0"/>
  <w15:commentEx w15:paraId="44042FFF" w15:done="0"/>
  <w15:commentEx w15:paraId="1D5C9342" w15:done="0"/>
  <w15:commentEx w15:paraId="4BC6B8FD" w15:done="0"/>
  <w15:commentEx w15:paraId="2557310E" w15:done="0"/>
  <w15:commentEx w15:paraId="661D499E" w15:done="0"/>
  <w15:commentEx w15:paraId="236EE090" w15:done="0"/>
  <w15:commentEx w15:paraId="6EE0B9CD" w15:done="0"/>
  <w15:commentEx w15:paraId="585846C0" w15:done="0"/>
  <w15:commentEx w15:paraId="21038BD8" w15:done="0"/>
  <w15:commentEx w15:paraId="225BA7E9" w15:done="0"/>
  <w15:commentEx w15:paraId="11A9A100" w15:done="0"/>
  <w15:commentEx w15:paraId="46A5C71F" w15:done="0"/>
  <w15:commentEx w15:paraId="63399103" w15:done="0"/>
  <w15:commentEx w15:paraId="7B699418" w15:done="0"/>
  <w15:commentEx w15:paraId="635AC7BA" w15:done="0"/>
  <w15:commentEx w15:paraId="43976EEC" w15:done="0"/>
  <w15:commentEx w15:paraId="19C0F090" w15:done="0"/>
  <w15:commentEx w15:paraId="061D4EAE" w15:done="0"/>
  <w15:commentEx w15:paraId="2BDDBCAF" w15:done="0"/>
  <w15:commentEx w15:paraId="441B614B" w15:done="0"/>
  <w15:commentEx w15:paraId="165C78A4" w15:done="0"/>
  <w15:commentEx w15:paraId="00B4938B" w15:done="0"/>
  <w15:commentEx w15:paraId="5B743362" w15:done="0"/>
  <w15:commentEx w15:paraId="4307A141" w15:done="0"/>
  <w15:commentEx w15:paraId="2121FB55" w15:done="0"/>
  <w15:commentEx w15:paraId="019F91C4" w15:done="0"/>
  <w15:commentEx w15:paraId="2709AE0D" w15:done="0"/>
  <w15:commentEx w15:paraId="65992719" w15:done="0"/>
  <w15:commentEx w15:paraId="58B8A9C5" w15:done="0"/>
  <w15:commentEx w15:paraId="567D5F09" w15:done="0"/>
  <w15:commentEx w15:paraId="50230495" w15:done="0"/>
  <w15:commentEx w15:paraId="6892CF50" w15:done="0"/>
  <w15:commentEx w15:paraId="31343CBE" w15:done="0"/>
  <w15:commentEx w15:paraId="7686940A" w15:done="0"/>
  <w15:commentEx w15:paraId="31340280" w15:done="0"/>
  <w15:commentEx w15:paraId="52B7D0B2" w15:done="0"/>
  <w15:commentEx w15:paraId="3EDAA3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1F1D90" w16cex:dateUtc="2024-12-28T02:34:00Z"/>
  <w16cex:commentExtensible w16cex:durableId="69097BD1" w16cex:dateUtc="2024-12-28T02:34:00Z"/>
  <w16cex:commentExtensible w16cex:durableId="18F14643" w16cex:dateUtc="2024-12-28T02:38:00Z"/>
  <w16cex:commentExtensible w16cex:durableId="77CCBD81" w16cex:dateUtc="2024-12-28T02:39:00Z"/>
  <w16cex:commentExtensible w16cex:durableId="5806FA18" w16cex:dateUtc="2024-12-28T02:47:00Z"/>
  <w16cex:commentExtensible w16cex:durableId="6C57FCAD" w16cex:dateUtc="2024-12-28T03:03:00Z"/>
  <w16cex:commentExtensible w16cex:durableId="7EBF26E1" w16cex:dateUtc="2024-12-28T03:11:00Z"/>
  <w16cex:commentExtensible w16cex:durableId="496ADAC0" w16cex:dateUtc="2024-12-28T03:14:00Z"/>
  <w16cex:commentExtensible w16cex:durableId="6EE72146" w16cex:dateUtc="2024-12-28T03:36:00Z"/>
  <w16cex:commentExtensible w16cex:durableId="6DCB9615" w16cex:dateUtc="2024-12-28T03:42:00Z"/>
  <w16cex:commentExtensible w16cex:durableId="591D4AA5" w16cex:dateUtc="2024-12-28T03:52:00Z"/>
  <w16cex:commentExtensible w16cex:durableId="32B5A0D4" w16cex:dateUtc="2024-12-28T04:01:00Z"/>
  <w16cex:commentExtensible w16cex:durableId="6A309304" w16cex:dateUtc="2024-12-29T11:49:00Z"/>
  <w16cex:commentExtensible w16cex:durableId="4FCDCD1B" w16cex:dateUtc="2024-12-29T11:42:00Z"/>
  <w16cex:commentExtensible w16cex:durableId="77023B2D" w16cex:dateUtc="2024-12-29T11:44:00Z"/>
  <w16cex:commentExtensible w16cex:durableId="6E9CF7A1" w16cex:dateUtc="2024-12-29T11:46:00Z"/>
  <w16cex:commentExtensible w16cex:durableId="4F40284B" w16cex:dateUtc="2024-12-29T11:47:00Z"/>
  <w16cex:commentExtensible w16cex:durableId="69D4EC2B" w16cex:dateUtc="2024-12-29T11:48:00Z"/>
  <w16cex:commentExtensible w16cex:durableId="6DBE12EE" w16cex:dateUtc="2024-12-29T11:51:00Z"/>
  <w16cex:commentExtensible w16cex:durableId="258905F8" w16cex:dateUtc="2024-12-29T11:53:00Z"/>
  <w16cex:commentExtensible w16cex:durableId="40B078E1" w16cex:dateUtc="2024-12-29T11:55:00Z"/>
  <w16cex:commentExtensible w16cex:durableId="7C594DCB" w16cex:dateUtc="2024-12-29T11:55:00Z"/>
  <w16cex:commentExtensible w16cex:durableId="527C2014" w16cex:dateUtc="2024-12-29T11:56:00Z"/>
  <w16cex:commentExtensible w16cex:durableId="6C929E8B" w16cex:dateUtc="2024-12-29T11:57:00Z"/>
  <w16cex:commentExtensible w16cex:durableId="46A9B5B4" w16cex:dateUtc="2024-12-29T11:58:00Z"/>
  <w16cex:commentExtensible w16cex:durableId="5877F94B" w16cex:dateUtc="2024-12-29T12:00:00Z"/>
  <w16cex:commentExtensible w16cex:durableId="48FA1302" w16cex:dateUtc="2024-12-29T12:01:00Z"/>
  <w16cex:commentExtensible w16cex:durableId="33D40C29" w16cex:dateUtc="2024-12-29T12:04:00Z"/>
  <w16cex:commentExtensible w16cex:durableId="68D3B815" w16cex:dateUtc="2024-12-29T12:27:00Z"/>
  <w16cex:commentExtensible w16cex:durableId="397DE3A5" w16cex:dateUtc="2024-12-29T12:24:00Z"/>
  <w16cex:commentExtensible w16cex:durableId="2063D2DC" w16cex:dateUtc="2024-12-29T12:33:00Z"/>
  <w16cex:commentExtensible w16cex:durableId="09D486EB" w16cex:dateUtc="2024-12-29T12:30:00Z"/>
  <w16cex:commentExtensible w16cex:durableId="2E09B875" w16cex:dateUtc="2024-12-29T12:34:00Z"/>
  <w16cex:commentExtensible w16cex:durableId="74E11EF5" w16cex:dateUtc="2024-12-29T12:47:00Z"/>
  <w16cex:commentExtensible w16cex:durableId="314D15DC" w16cex:dateUtc="2024-12-29T12:52:00Z"/>
  <w16cex:commentExtensible w16cex:durableId="3B14D174" w16cex:dateUtc="2024-12-29T12:51:00Z"/>
  <w16cex:commentExtensible w16cex:durableId="62795FBD" w16cex:dateUtc="2024-12-29T12:52:00Z"/>
  <w16cex:commentExtensible w16cex:durableId="369F12A3" w16cex:dateUtc="2024-12-29T12:53:00Z"/>
  <w16cex:commentExtensible w16cex:durableId="75B7E79C" w16cex:dateUtc="2024-12-30T05:39:00Z"/>
  <w16cex:commentExtensible w16cex:durableId="22FE888A" w16cex:dateUtc="2024-12-30T05:42:00Z"/>
  <w16cex:commentExtensible w16cex:durableId="476DAF09" w16cex:dateUtc="2024-12-30T05:45:00Z"/>
  <w16cex:commentExtensible w16cex:durableId="6B269046" w16cex:dateUtc="2024-12-30T05:47:00Z"/>
  <w16cex:commentExtensible w16cex:durableId="59D67839" w16cex:dateUtc="2024-12-30T05:50:00Z"/>
  <w16cex:commentExtensible w16cex:durableId="0CA33DE1" w16cex:dateUtc="2024-12-30T05:52:00Z"/>
  <w16cex:commentExtensible w16cex:durableId="11A849DF" w16cex:dateUtc="2024-12-30T06:01:00Z"/>
  <w16cex:commentExtensible w16cex:durableId="4D336C6C" w16cex:dateUtc="2024-12-30T06:02:00Z"/>
  <w16cex:commentExtensible w16cex:durableId="29BBBB52" w16cex:dateUtc="2024-12-30T06:04:00Z"/>
  <w16cex:commentExtensible w16cex:durableId="410494C1" w16cex:dateUtc="2024-12-30T06:06:00Z"/>
  <w16cex:commentExtensible w16cex:durableId="4C985C40" w16cex:dateUtc="2024-12-30T06:07:00Z"/>
  <w16cex:commentExtensible w16cex:durableId="28990B72" w16cex:dateUtc="2024-12-30T06:08:00Z"/>
  <w16cex:commentExtensible w16cex:durableId="0942DC2C" w16cex:dateUtc="2024-12-30T06:11:00Z"/>
  <w16cex:commentExtensible w16cex:durableId="109643E3" w16cex:dateUtc="2024-12-30T06:10:00Z"/>
  <w16cex:commentExtensible w16cex:durableId="368F81A8" w16cex:dateUtc="2024-12-30T06:12:00Z"/>
  <w16cex:commentExtensible w16cex:durableId="47C97941" w16cex:dateUtc="2024-12-30T06:12:00Z"/>
  <w16cex:commentExtensible w16cex:durableId="55CB0920" w16cex:dateUtc="2024-12-30T06:31:00Z"/>
  <w16cex:commentExtensible w16cex:durableId="54918333" w16cex:dateUtc="2024-12-30T06:35:00Z"/>
  <w16cex:commentExtensible w16cex:durableId="60A4E7C1" w16cex:dateUtc="2024-12-30T06:38:00Z"/>
  <w16cex:commentExtensible w16cex:durableId="1303F03B" w16cex:dateUtc="2024-12-30T06:40:00Z"/>
  <w16cex:commentExtensible w16cex:durableId="4E091D16" w16cex:dateUtc="2024-12-30T06:41:00Z"/>
  <w16cex:commentExtensible w16cex:durableId="50057D42" w16cex:dateUtc="2024-12-30T06:41:00Z"/>
  <w16cex:commentExtensible w16cex:durableId="3E260307" w16cex:dateUtc="2024-12-30T06:56:00Z"/>
  <w16cex:commentExtensible w16cex:durableId="25E93A50" w16cex:dateUtc="2024-12-30T06:57:00Z"/>
  <w16cex:commentExtensible w16cex:durableId="44077A6D" w16cex:dateUtc="2024-12-30T06:59:00Z"/>
  <w16cex:commentExtensible w16cex:durableId="0AC412FE" w16cex:dateUtc="2024-12-30T07:01:00Z"/>
  <w16cex:commentExtensible w16cex:durableId="7C0EB460" w16cex:dateUtc="2024-12-30T07:02:00Z"/>
  <w16cex:commentExtensible w16cex:durableId="117E38BE" w16cex:dateUtc="2024-12-30T07:08:00Z"/>
  <w16cex:commentExtensible w16cex:durableId="2D0CD4CF" w16cex:dateUtc="2024-12-30T07:10:00Z"/>
  <w16cex:commentExtensible w16cex:durableId="36CB4E65" w16cex:dateUtc="2024-12-30T07:11:00Z"/>
  <w16cex:commentExtensible w16cex:durableId="53897E89" w16cex:dateUtc="2024-12-30T07:12:00Z"/>
  <w16cex:commentExtensible w16cex:durableId="409BBE52" w16cex:dateUtc="2024-12-30T07:14:00Z"/>
  <w16cex:commentExtensible w16cex:durableId="195A0E7B" w16cex:dateUtc="2024-12-30T07:15:00Z"/>
  <w16cex:commentExtensible w16cex:durableId="792CD0DA" w16cex:dateUtc="2024-12-30T07:16:00Z"/>
  <w16cex:commentExtensible w16cex:durableId="3D519042" w16cex:dateUtc="2024-12-30T07:16:00Z"/>
  <w16cex:commentExtensible w16cex:durableId="50F26C51" w16cex:dateUtc="2024-12-30T07:17:00Z"/>
  <w16cex:commentExtensible w16cex:durableId="63A94F35" w16cex:dateUtc="2024-12-30T07:19:00Z"/>
  <w16cex:commentExtensible w16cex:durableId="33EBEBF1" w16cex:dateUtc="2024-12-30T07:24:00Z"/>
  <w16cex:commentExtensible w16cex:durableId="014F9479" w16cex:dateUtc="2024-12-30T07:26:00Z"/>
  <w16cex:commentExtensible w16cex:durableId="7DA39C42" w16cex:dateUtc="2024-12-30T07:27:00Z"/>
  <w16cex:commentExtensible w16cex:durableId="75372988" w16cex:dateUtc="2024-12-30T07:28:00Z"/>
  <w16cex:commentExtensible w16cex:durableId="5E20C498" w16cex:dateUtc="2024-12-30T0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FC6A9" w16cid:durableId="0C1F1D90"/>
  <w16cid:commentId w16cid:paraId="028718CD" w16cid:durableId="69097BD1"/>
  <w16cid:commentId w16cid:paraId="4DE8EFEA" w16cid:durableId="18F14643"/>
  <w16cid:commentId w16cid:paraId="3A25C803" w16cid:durableId="77CCBD81"/>
  <w16cid:commentId w16cid:paraId="17F80856" w16cid:durableId="5806FA18"/>
  <w16cid:commentId w16cid:paraId="30287317" w16cid:durableId="6C57FCAD"/>
  <w16cid:commentId w16cid:paraId="445002C6" w16cid:durableId="7EBF26E1"/>
  <w16cid:commentId w16cid:paraId="3AAEBDB6" w16cid:durableId="496ADAC0"/>
  <w16cid:commentId w16cid:paraId="2B5E6ECA" w16cid:durableId="6EE72146"/>
  <w16cid:commentId w16cid:paraId="52D51CD0" w16cid:durableId="6DCB9615"/>
  <w16cid:commentId w16cid:paraId="3BE3B29D" w16cid:durableId="591D4AA5"/>
  <w16cid:commentId w16cid:paraId="2CDAD91A" w16cid:durableId="32B5A0D4"/>
  <w16cid:commentId w16cid:paraId="60679A24" w16cid:durableId="6A309304"/>
  <w16cid:commentId w16cid:paraId="11F767D3" w16cid:durableId="4FCDCD1B"/>
  <w16cid:commentId w16cid:paraId="3E1B7032" w16cid:durableId="77023B2D"/>
  <w16cid:commentId w16cid:paraId="59C55ADA" w16cid:durableId="6E9CF7A1"/>
  <w16cid:commentId w16cid:paraId="5F7FA949" w16cid:durableId="4F40284B"/>
  <w16cid:commentId w16cid:paraId="559584CC" w16cid:durableId="69D4EC2B"/>
  <w16cid:commentId w16cid:paraId="7A28F89E" w16cid:durableId="6DBE12EE"/>
  <w16cid:commentId w16cid:paraId="4B25EA3E" w16cid:durableId="258905F8"/>
  <w16cid:commentId w16cid:paraId="4408C976" w16cid:durableId="40B078E1"/>
  <w16cid:commentId w16cid:paraId="7BD22CD9" w16cid:durableId="7C594DCB"/>
  <w16cid:commentId w16cid:paraId="439DF04A" w16cid:durableId="527C2014"/>
  <w16cid:commentId w16cid:paraId="229D6D35" w16cid:durableId="6C929E8B"/>
  <w16cid:commentId w16cid:paraId="65785FEF" w16cid:durableId="46A9B5B4"/>
  <w16cid:commentId w16cid:paraId="4DF78B74" w16cid:durableId="5877F94B"/>
  <w16cid:commentId w16cid:paraId="4AC2473A" w16cid:durableId="48FA1302"/>
  <w16cid:commentId w16cid:paraId="4A15C42A" w16cid:durableId="33D40C29"/>
  <w16cid:commentId w16cid:paraId="5DDA410C" w16cid:durableId="68D3B815"/>
  <w16cid:commentId w16cid:paraId="153D1131" w16cid:durableId="397DE3A5"/>
  <w16cid:commentId w16cid:paraId="2275CFD4" w16cid:durableId="2063D2DC"/>
  <w16cid:commentId w16cid:paraId="55A50C80" w16cid:durableId="09D486EB"/>
  <w16cid:commentId w16cid:paraId="4132B131" w16cid:durableId="2E09B875"/>
  <w16cid:commentId w16cid:paraId="0967E0EE" w16cid:durableId="74E11EF5"/>
  <w16cid:commentId w16cid:paraId="5A75F27B" w16cid:durableId="314D15DC"/>
  <w16cid:commentId w16cid:paraId="7BC0A59D" w16cid:durableId="3B14D174"/>
  <w16cid:commentId w16cid:paraId="05AB86F8" w16cid:durableId="62795FBD"/>
  <w16cid:commentId w16cid:paraId="47EF9EA2" w16cid:durableId="369F12A3"/>
  <w16cid:commentId w16cid:paraId="26227B60" w16cid:durableId="75B7E79C"/>
  <w16cid:commentId w16cid:paraId="22808D81" w16cid:durableId="22FE888A"/>
  <w16cid:commentId w16cid:paraId="4974AFEE" w16cid:durableId="476DAF09"/>
  <w16cid:commentId w16cid:paraId="0B53F3E1" w16cid:durableId="6B269046"/>
  <w16cid:commentId w16cid:paraId="02D8B2D0" w16cid:durableId="59D67839"/>
  <w16cid:commentId w16cid:paraId="44042FFF" w16cid:durableId="0CA33DE1"/>
  <w16cid:commentId w16cid:paraId="1D5C9342" w16cid:durableId="11A849DF"/>
  <w16cid:commentId w16cid:paraId="4BC6B8FD" w16cid:durableId="4D336C6C"/>
  <w16cid:commentId w16cid:paraId="2557310E" w16cid:durableId="29BBBB52"/>
  <w16cid:commentId w16cid:paraId="661D499E" w16cid:durableId="410494C1"/>
  <w16cid:commentId w16cid:paraId="236EE090" w16cid:durableId="4C985C40"/>
  <w16cid:commentId w16cid:paraId="6EE0B9CD" w16cid:durableId="28990B72"/>
  <w16cid:commentId w16cid:paraId="585846C0" w16cid:durableId="0942DC2C"/>
  <w16cid:commentId w16cid:paraId="21038BD8" w16cid:durableId="109643E3"/>
  <w16cid:commentId w16cid:paraId="225BA7E9" w16cid:durableId="368F81A8"/>
  <w16cid:commentId w16cid:paraId="11A9A100" w16cid:durableId="47C97941"/>
  <w16cid:commentId w16cid:paraId="46A5C71F" w16cid:durableId="55CB0920"/>
  <w16cid:commentId w16cid:paraId="63399103" w16cid:durableId="54918333"/>
  <w16cid:commentId w16cid:paraId="7B699418" w16cid:durableId="60A4E7C1"/>
  <w16cid:commentId w16cid:paraId="635AC7BA" w16cid:durableId="1303F03B"/>
  <w16cid:commentId w16cid:paraId="43976EEC" w16cid:durableId="4E091D16"/>
  <w16cid:commentId w16cid:paraId="19C0F090" w16cid:durableId="50057D42"/>
  <w16cid:commentId w16cid:paraId="061D4EAE" w16cid:durableId="3E260307"/>
  <w16cid:commentId w16cid:paraId="2BDDBCAF" w16cid:durableId="25E93A50"/>
  <w16cid:commentId w16cid:paraId="441B614B" w16cid:durableId="44077A6D"/>
  <w16cid:commentId w16cid:paraId="165C78A4" w16cid:durableId="0AC412FE"/>
  <w16cid:commentId w16cid:paraId="00B4938B" w16cid:durableId="7C0EB460"/>
  <w16cid:commentId w16cid:paraId="5B743362" w16cid:durableId="117E38BE"/>
  <w16cid:commentId w16cid:paraId="4307A141" w16cid:durableId="2D0CD4CF"/>
  <w16cid:commentId w16cid:paraId="2121FB55" w16cid:durableId="36CB4E65"/>
  <w16cid:commentId w16cid:paraId="019F91C4" w16cid:durableId="53897E89"/>
  <w16cid:commentId w16cid:paraId="2709AE0D" w16cid:durableId="409BBE52"/>
  <w16cid:commentId w16cid:paraId="65992719" w16cid:durableId="195A0E7B"/>
  <w16cid:commentId w16cid:paraId="58B8A9C5" w16cid:durableId="792CD0DA"/>
  <w16cid:commentId w16cid:paraId="567D5F09" w16cid:durableId="3D519042"/>
  <w16cid:commentId w16cid:paraId="50230495" w16cid:durableId="50F26C51"/>
  <w16cid:commentId w16cid:paraId="6892CF50" w16cid:durableId="63A94F35"/>
  <w16cid:commentId w16cid:paraId="31343CBE" w16cid:durableId="33EBEBF1"/>
  <w16cid:commentId w16cid:paraId="7686940A" w16cid:durableId="014F9479"/>
  <w16cid:commentId w16cid:paraId="31340280" w16cid:durableId="7DA39C42"/>
  <w16cid:commentId w16cid:paraId="52B7D0B2" w16cid:durableId="75372988"/>
  <w16cid:commentId w16cid:paraId="3EDAA325" w16cid:durableId="5E20C4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31D8A" w14:textId="77777777" w:rsidR="003B6122" w:rsidRDefault="003B6122" w:rsidP="006C0AC2">
      <w:pPr>
        <w:spacing w:after="0" w:line="240" w:lineRule="auto"/>
      </w:pPr>
      <w:r>
        <w:separator/>
      </w:r>
    </w:p>
  </w:endnote>
  <w:endnote w:type="continuationSeparator" w:id="0">
    <w:p w14:paraId="4650314C" w14:textId="77777777" w:rsidR="003B6122" w:rsidRDefault="003B6122" w:rsidP="006C0AC2">
      <w:pPr>
        <w:spacing w:after="0" w:line="240" w:lineRule="auto"/>
      </w:pPr>
      <w:r>
        <w:continuationSeparator/>
      </w:r>
    </w:p>
  </w:endnote>
  <w:endnote w:type="continuationNotice" w:id="1">
    <w:p w14:paraId="0368979A" w14:textId="77777777" w:rsidR="003B6122" w:rsidRDefault="003B61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380A79" w14:textId="77777777" w:rsidR="003B6122" w:rsidRDefault="003B6122" w:rsidP="006C0AC2">
      <w:pPr>
        <w:spacing w:after="0" w:line="240" w:lineRule="auto"/>
      </w:pPr>
      <w:r>
        <w:separator/>
      </w:r>
    </w:p>
  </w:footnote>
  <w:footnote w:type="continuationSeparator" w:id="0">
    <w:p w14:paraId="1C104146" w14:textId="77777777" w:rsidR="003B6122" w:rsidRDefault="003B6122" w:rsidP="006C0AC2">
      <w:pPr>
        <w:spacing w:after="0" w:line="240" w:lineRule="auto"/>
      </w:pPr>
      <w:r>
        <w:continuationSeparator/>
      </w:r>
    </w:p>
  </w:footnote>
  <w:footnote w:type="continuationNotice" w:id="1">
    <w:p w14:paraId="6DF192A1" w14:textId="77777777" w:rsidR="003B6122" w:rsidRDefault="003B612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1A09E6"/>
    <w:multiLevelType w:val="hybridMultilevel"/>
    <w:tmpl w:val="C2A0EA08"/>
    <w:lvl w:ilvl="0" w:tplc="BAB2B596">
      <w:start w:val="1"/>
      <w:numFmt w:val="upperLetter"/>
      <w:lvlText w:val="(%1)"/>
      <w:lvlJc w:val="left"/>
      <w:pPr>
        <w:ind w:left="468" w:hanging="408"/>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5E3841F1"/>
    <w:multiLevelType w:val="hybridMultilevel"/>
    <w:tmpl w:val="9C166778"/>
    <w:lvl w:ilvl="0" w:tplc="FE12BB9E">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1533763">
    <w:abstractNumId w:val="0"/>
  </w:num>
  <w:num w:numId="2" w16cid:durableId="13255501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bir Hossen">
    <w15:presenceInfo w15:providerId="Windows Live" w15:userId="45703fb5e7898f8f"/>
  </w15:person>
  <w15:person w15:author="Joy Prokash Debnath">
    <w15:presenceInfo w15:providerId="AD" w15:userId="S::joyprokash77@student.sust.edu::ebe071da-acb0-4c5c-a41f-e4c47fa714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7E8"/>
    <w:rsid w:val="00000619"/>
    <w:rsid w:val="00000838"/>
    <w:rsid w:val="00000E24"/>
    <w:rsid w:val="00001CAB"/>
    <w:rsid w:val="00002296"/>
    <w:rsid w:val="00002575"/>
    <w:rsid w:val="00003111"/>
    <w:rsid w:val="00003705"/>
    <w:rsid w:val="00003719"/>
    <w:rsid w:val="00003E1A"/>
    <w:rsid w:val="00005011"/>
    <w:rsid w:val="000078D1"/>
    <w:rsid w:val="000109C2"/>
    <w:rsid w:val="000113BA"/>
    <w:rsid w:val="0001245F"/>
    <w:rsid w:val="000143A1"/>
    <w:rsid w:val="00016BD3"/>
    <w:rsid w:val="000179DB"/>
    <w:rsid w:val="00020646"/>
    <w:rsid w:val="00020C4D"/>
    <w:rsid w:val="00021B06"/>
    <w:rsid w:val="00021B13"/>
    <w:rsid w:val="00022175"/>
    <w:rsid w:val="00022EAD"/>
    <w:rsid w:val="00024ED3"/>
    <w:rsid w:val="00025DDB"/>
    <w:rsid w:val="0002690D"/>
    <w:rsid w:val="000313BA"/>
    <w:rsid w:val="00035984"/>
    <w:rsid w:val="00036D95"/>
    <w:rsid w:val="00040ECA"/>
    <w:rsid w:val="00041322"/>
    <w:rsid w:val="0004252F"/>
    <w:rsid w:val="00042C0C"/>
    <w:rsid w:val="0004366F"/>
    <w:rsid w:val="00043787"/>
    <w:rsid w:val="00043F94"/>
    <w:rsid w:val="00044126"/>
    <w:rsid w:val="000460E5"/>
    <w:rsid w:val="000461FC"/>
    <w:rsid w:val="00047B34"/>
    <w:rsid w:val="00050014"/>
    <w:rsid w:val="000517E3"/>
    <w:rsid w:val="00051DD1"/>
    <w:rsid w:val="0006112D"/>
    <w:rsid w:val="00061DA8"/>
    <w:rsid w:val="000644B1"/>
    <w:rsid w:val="00064A5F"/>
    <w:rsid w:val="00065591"/>
    <w:rsid w:val="000661C9"/>
    <w:rsid w:val="00066633"/>
    <w:rsid w:val="00070ED3"/>
    <w:rsid w:val="00071D49"/>
    <w:rsid w:val="00073DC1"/>
    <w:rsid w:val="00074D66"/>
    <w:rsid w:val="00075D8A"/>
    <w:rsid w:val="000760B8"/>
    <w:rsid w:val="000763EB"/>
    <w:rsid w:val="00077F6A"/>
    <w:rsid w:val="0008011E"/>
    <w:rsid w:val="000805AD"/>
    <w:rsid w:val="000806F8"/>
    <w:rsid w:val="000811E9"/>
    <w:rsid w:val="000824F4"/>
    <w:rsid w:val="00082E4A"/>
    <w:rsid w:val="00084FAB"/>
    <w:rsid w:val="000866A0"/>
    <w:rsid w:val="00087E11"/>
    <w:rsid w:val="0009540B"/>
    <w:rsid w:val="00095B7B"/>
    <w:rsid w:val="000962DD"/>
    <w:rsid w:val="00097869"/>
    <w:rsid w:val="000A1ACE"/>
    <w:rsid w:val="000A2BBF"/>
    <w:rsid w:val="000A3E6C"/>
    <w:rsid w:val="000A480B"/>
    <w:rsid w:val="000A7ECD"/>
    <w:rsid w:val="000B0817"/>
    <w:rsid w:val="000B1739"/>
    <w:rsid w:val="000B1879"/>
    <w:rsid w:val="000B2527"/>
    <w:rsid w:val="000B3051"/>
    <w:rsid w:val="000B36CE"/>
    <w:rsid w:val="000B3A8A"/>
    <w:rsid w:val="000B46C9"/>
    <w:rsid w:val="000B519F"/>
    <w:rsid w:val="000B6B50"/>
    <w:rsid w:val="000B7594"/>
    <w:rsid w:val="000B79D5"/>
    <w:rsid w:val="000C04B0"/>
    <w:rsid w:val="000C12A8"/>
    <w:rsid w:val="000C4E90"/>
    <w:rsid w:val="000C5572"/>
    <w:rsid w:val="000C63A4"/>
    <w:rsid w:val="000C6E83"/>
    <w:rsid w:val="000D0BD4"/>
    <w:rsid w:val="000D1468"/>
    <w:rsid w:val="000D1A1F"/>
    <w:rsid w:val="000D1DB1"/>
    <w:rsid w:val="000D421A"/>
    <w:rsid w:val="000D54E9"/>
    <w:rsid w:val="000E3820"/>
    <w:rsid w:val="000E5536"/>
    <w:rsid w:val="000E5F52"/>
    <w:rsid w:val="000E6602"/>
    <w:rsid w:val="000E71E6"/>
    <w:rsid w:val="000F1099"/>
    <w:rsid w:val="000F23A6"/>
    <w:rsid w:val="000F4DF4"/>
    <w:rsid w:val="000F7A9B"/>
    <w:rsid w:val="0010002C"/>
    <w:rsid w:val="0010042A"/>
    <w:rsid w:val="00103322"/>
    <w:rsid w:val="00103BC0"/>
    <w:rsid w:val="00103E0A"/>
    <w:rsid w:val="0010473D"/>
    <w:rsid w:val="00104E43"/>
    <w:rsid w:val="001053A7"/>
    <w:rsid w:val="001063ED"/>
    <w:rsid w:val="001069E3"/>
    <w:rsid w:val="001127B8"/>
    <w:rsid w:val="00112830"/>
    <w:rsid w:val="00116342"/>
    <w:rsid w:val="0011779F"/>
    <w:rsid w:val="001218B2"/>
    <w:rsid w:val="00122CA7"/>
    <w:rsid w:val="00122E95"/>
    <w:rsid w:val="00122F5A"/>
    <w:rsid w:val="00125D7A"/>
    <w:rsid w:val="00126AEC"/>
    <w:rsid w:val="001303A2"/>
    <w:rsid w:val="001314BF"/>
    <w:rsid w:val="001320AC"/>
    <w:rsid w:val="00133952"/>
    <w:rsid w:val="001347D7"/>
    <w:rsid w:val="00135060"/>
    <w:rsid w:val="0013706A"/>
    <w:rsid w:val="001372C6"/>
    <w:rsid w:val="0013790C"/>
    <w:rsid w:val="00141FD5"/>
    <w:rsid w:val="00142B38"/>
    <w:rsid w:val="001442AE"/>
    <w:rsid w:val="00147237"/>
    <w:rsid w:val="001500A8"/>
    <w:rsid w:val="00150404"/>
    <w:rsid w:val="001504A1"/>
    <w:rsid w:val="00152681"/>
    <w:rsid w:val="001529E7"/>
    <w:rsid w:val="00153A29"/>
    <w:rsid w:val="00160294"/>
    <w:rsid w:val="00160A7F"/>
    <w:rsid w:val="00161B15"/>
    <w:rsid w:val="00164645"/>
    <w:rsid w:val="001666EA"/>
    <w:rsid w:val="0017080E"/>
    <w:rsid w:val="00170CE5"/>
    <w:rsid w:val="00174718"/>
    <w:rsid w:val="00174BB3"/>
    <w:rsid w:val="00180060"/>
    <w:rsid w:val="00180EC5"/>
    <w:rsid w:val="001823D1"/>
    <w:rsid w:val="00182418"/>
    <w:rsid w:val="00183215"/>
    <w:rsid w:val="0018376A"/>
    <w:rsid w:val="0018410E"/>
    <w:rsid w:val="00184D67"/>
    <w:rsid w:val="00185537"/>
    <w:rsid w:val="00185F01"/>
    <w:rsid w:val="00187481"/>
    <w:rsid w:val="00187821"/>
    <w:rsid w:val="00187AB2"/>
    <w:rsid w:val="001907F6"/>
    <w:rsid w:val="0019266B"/>
    <w:rsid w:val="00196056"/>
    <w:rsid w:val="00196931"/>
    <w:rsid w:val="001A0085"/>
    <w:rsid w:val="001A0364"/>
    <w:rsid w:val="001A2F08"/>
    <w:rsid w:val="001A38EF"/>
    <w:rsid w:val="001A648D"/>
    <w:rsid w:val="001B290B"/>
    <w:rsid w:val="001B43E6"/>
    <w:rsid w:val="001B63FD"/>
    <w:rsid w:val="001B6B0E"/>
    <w:rsid w:val="001B6E47"/>
    <w:rsid w:val="001C05F5"/>
    <w:rsid w:val="001C3092"/>
    <w:rsid w:val="001C36AD"/>
    <w:rsid w:val="001C4190"/>
    <w:rsid w:val="001D086D"/>
    <w:rsid w:val="001D14CF"/>
    <w:rsid w:val="001D1528"/>
    <w:rsid w:val="001D1C34"/>
    <w:rsid w:val="001D2900"/>
    <w:rsid w:val="001D2E90"/>
    <w:rsid w:val="001D41DA"/>
    <w:rsid w:val="001D6360"/>
    <w:rsid w:val="001D6AA9"/>
    <w:rsid w:val="001D78C7"/>
    <w:rsid w:val="001D791E"/>
    <w:rsid w:val="001E0036"/>
    <w:rsid w:val="001E22B9"/>
    <w:rsid w:val="001E343B"/>
    <w:rsid w:val="001E411D"/>
    <w:rsid w:val="001E7AED"/>
    <w:rsid w:val="001E7C97"/>
    <w:rsid w:val="001F4458"/>
    <w:rsid w:val="001F66CE"/>
    <w:rsid w:val="00201D82"/>
    <w:rsid w:val="002029F5"/>
    <w:rsid w:val="002043F6"/>
    <w:rsid w:val="00205209"/>
    <w:rsid w:val="00206D3D"/>
    <w:rsid w:val="002107E0"/>
    <w:rsid w:val="00211A72"/>
    <w:rsid w:val="00211CC5"/>
    <w:rsid w:val="00213508"/>
    <w:rsid w:val="00214244"/>
    <w:rsid w:val="00214ECE"/>
    <w:rsid w:val="00215E07"/>
    <w:rsid w:val="00216101"/>
    <w:rsid w:val="00217C1F"/>
    <w:rsid w:val="002228E4"/>
    <w:rsid w:val="00223593"/>
    <w:rsid w:val="00223E2F"/>
    <w:rsid w:val="00227490"/>
    <w:rsid w:val="00230F48"/>
    <w:rsid w:val="00231604"/>
    <w:rsid w:val="00231EB4"/>
    <w:rsid w:val="0023415B"/>
    <w:rsid w:val="0023422E"/>
    <w:rsid w:val="00235666"/>
    <w:rsid w:val="0023779C"/>
    <w:rsid w:val="0024462C"/>
    <w:rsid w:val="00250520"/>
    <w:rsid w:val="00251443"/>
    <w:rsid w:val="002523A0"/>
    <w:rsid w:val="00253550"/>
    <w:rsid w:val="00254140"/>
    <w:rsid w:val="002544E1"/>
    <w:rsid w:val="002555F8"/>
    <w:rsid w:val="00255899"/>
    <w:rsid w:val="00255C84"/>
    <w:rsid w:val="002565E6"/>
    <w:rsid w:val="00257224"/>
    <w:rsid w:val="0025778F"/>
    <w:rsid w:val="002604FA"/>
    <w:rsid w:val="002620E4"/>
    <w:rsid w:val="0026496E"/>
    <w:rsid w:val="00264B29"/>
    <w:rsid w:val="00265BF1"/>
    <w:rsid w:val="002705B4"/>
    <w:rsid w:val="00272C55"/>
    <w:rsid w:val="00272F15"/>
    <w:rsid w:val="002742FD"/>
    <w:rsid w:val="00275762"/>
    <w:rsid w:val="00275A50"/>
    <w:rsid w:val="00280362"/>
    <w:rsid w:val="00282B4D"/>
    <w:rsid w:val="00283DCE"/>
    <w:rsid w:val="0028447A"/>
    <w:rsid w:val="002868BB"/>
    <w:rsid w:val="00290313"/>
    <w:rsid w:val="002906B5"/>
    <w:rsid w:val="00290847"/>
    <w:rsid w:val="00290E72"/>
    <w:rsid w:val="00292159"/>
    <w:rsid w:val="00294353"/>
    <w:rsid w:val="002948ED"/>
    <w:rsid w:val="00295921"/>
    <w:rsid w:val="00295A6E"/>
    <w:rsid w:val="00297506"/>
    <w:rsid w:val="002A0373"/>
    <w:rsid w:val="002A1187"/>
    <w:rsid w:val="002A1D59"/>
    <w:rsid w:val="002A2387"/>
    <w:rsid w:val="002A290F"/>
    <w:rsid w:val="002A3F63"/>
    <w:rsid w:val="002A49E9"/>
    <w:rsid w:val="002A5D19"/>
    <w:rsid w:val="002B1C96"/>
    <w:rsid w:val="002B4D60"/>
    <w:rsid w:val="002B4D72"/>
    <w:rsid w:val="002B613A"/>
    <w:rsid w:val="002B64D7"/>
    <w:rsid w:val="002B6ED1"/>
    <w:rsid w:val="002C13FC"/>
    <w:rsid w:val="002C185F"/>
    <w:rsid w:val="002C19B9"/>
    <w:rsid w:val="002C285A"/>
    <w:rsid w:val="002C4D00"/>
    <w:rsid w:val="002C63CB"/>
    <w:rsid w:val="002C7B2C"/>
    <w:rsid w:val="002C7FAC"/>
    <w:rsid w:val="002D0B40"/>
    <w:rsid w:val="002D29F2"/>
    <w:rsid w:val="002D351C"/>
    <w:rsid w:val="002D4E77"/>
    <w:rsid w:val="002D5EA8"/>
    <w:rsid w:val="002D6FBE"/>
    <w:rsid w:val="002E1988"/>
    <w:rsid w:val="002E2F58"/>
    <w:rsid w:val="002E36E5"/>
    <w:rsid w:val="002F2461"/>
    <w:rsid w:val="002F3BFE"/>
    <w:rsid w:val="002F4376"/>
    <w:rsid w:val="002F4DD3"/>
    <w:rsid w:val="002F5C80"/>
    <w:rsid w:val="002F5D20"/>
    <w:rsid w:val="00301A37"/>
    <w:rsid w:val="003021D5"/>
    <w:rsid w:val="00303314"/>
    <w:rsid w:val="00303436"/>
    <w:rsid w:val="00303FA0"/>
    <w:rsid w:val="00304DDE"/>
    <w:rsid w:val="00305032"/>
    <w:rsid w:val="00307496"/>
    <w:rsid w:val="00311A62"/>
    <w:rsid w:val="00312C47"/>
    <w:rsid w:val="00317C4B"/>
    <w:rsid w:val="00321EAB"/>
    <w:rsid w:val="00322B99"/>
    <w:rsid w:val="00322D57"/>
    <w:rsid w:val="00323892"/>
    <w:rsid w:val="003254BF"/>
    <w:rsid w:val="00327ACE"/>
    <w:rsid w:val="003305BD"/>
    <w:rsid w:val="00330E3E"/>
    <w:rsid w:val="00331291"/>
    <w:rsid w:val="00334278"/>
    <w:rsid w:val="00342A51"/>
    <w:rsid w:val="00344817"/>
    <w:rsid w:val="00350FC7"/>
    <w:rsid w:val="00351187"/>
    <w:rsid w:val="003518B0"/>
    <w:rsid w:val="00351CAE"/>
    <w:rsid w:val="003530B0"/>
    <w:rsid w:val="00355271"/>
    <w:rsid w:val="00355EDC"/>
    <w:rsid w:val="003572C7"/>
    <w:rsid w:val="00361983"/>
    <w:rsid w:val="00361D0E"/>
    <w:rsid w:val="00362179"/>
    <w:rsid w:val="00362749"/>
    <w:rsid w:val="003631E5"/>
    <w:rsid w:val="00365207"/>
    <w:rsid w:val="00367E35"/>
    <w:rsid w:val="003721D6"/>
    <w:rsid w:val="00375733"/>
    <w:rsid w:val="00377E3D"/>
    <w:rsid w:val="0038010F"/>
    <w:rsid w:val="0038034F"/>
    <w:rsid w:val="0038068C"/>
    <w:rsid w:val="00381518"/>
    <w:rsid w:val="00381540"/>
    <w:rsid w:val="00381D80"/>
    <w:rsid w:val="00383154"/>
    <w:rsid w:val="003842BD"/>
    <w:rsid w:val="0038529A"/>
    <w:rsid w:val="003852F0"/>
    <w:rsid w:val="003905D7"/>
    <w:rsid w:val="00390C84"/>
    <w:rsid w:val="00391332"/>
    <w:rsid w:val="003931EE"/>
    <w:rsid w:val="00393608"/>
    <w:rsid w:val="00396E47"/>
    <w:rsid w:val="003A00A5"/>
    <w:rsid w:val="003A0B2C"/>
    <w:rsid w:val="003A117F"/>
    <w:rsid w:val="003A2E0F"/>
    <w:rsid w:val="003A30D1"/>
    <w:rsid w:val="003A3147"/>
    <w:rsid w:val="003A368F"/>
    <w:rsid w:val="003A509E"/>
    <w:rsid w:val="003A5579"/>
    <w:rsid w:val="003B087C"/>
    <w:rsid w:val="003B0F3E"/>
    <w:rsid w:val="003B5235"/>
    <w:rsid w:val="003B57CD"/>
    <w:rsid w:val="003B6122"/>
    <w:rsid w:val="003C06D0"/>
    <w:rsid w:val="003C0C87"/>
    <w:rsid w:val="003C1C6B"/>
    <w:rsid w:val="003C1E45"/>
    <w:rsid w:val="003C1F11"/>
    <w:rsid w:val="003C2756"/>
    <w:rsid w:val="003C2F66"/>
    <w:rsid w:val="003C43BE"/>
    <w:rsid w:val="003D02CD"/>
    <w:rsid w:val="003D02EA"/>
    <w:rsid w:val="003D0C45"/>
    <w:rsid w:val="003D10E5"/>
    <w:rsid w:val="003D29C1"/>
    <w:rsid w:val="003D39E8"/>
    <w:rsid w:val="003D4FBE"/>
    <w:rsid w:val="003D5ED4"/>
    <w:rsid w:val="003D7D0C"/>
    <w:rsid w:val="003D7F23"/>
    <w:rsid w:val="003E012B"/>
    <w:rsid w:val="003E4023"/>
    <w:rsid w:val="003E5ACF"/>
    <w:rsid w:val="003E6A43"/>
    <w:rsid w:val="003E6D10"/>
    <w:rsid w:val="003F0E64"/>
    <w:rsid w:val="003F249D"/>
    <w:rsid w:val="003F32C6"/>
    <w:rsid w:val="003F430E"/>
    <w:rsid w:val="003F4941"/>
    <w:rsid w:val="003F6469"/>
    <w:rsid w:val="003F669F"/>
    <w:rsid w:val="003F73E4"/>
    <w:rsid w:val="00401899"/>
    <w:rsid w:val="004020E5"/>
    <w:rsid w:val="0040373E"/>
    <w:rsid w:val="00406870"/>
    <w:rsid w:val="00407AA7"/>
    <w:rsid w:val="00410EF5"/>
    <w:rsid w:val="004111AC"/>
    <w:rsid w:val="0041318B"/>
    <w:rsid w:val="00413794"/>
    <w:rsid w:val="00414DB0"/>
    <w:rsid w:val="00416F9A"/>
    <w:rsid w:val="00424853"/>
    <w:rsid w:val="004248DD"/>
    <w:rsid w:val="004271DF"/>
    <w:rsid w:val="00427904"/>
    <w:rsid w:val="0042793B"/>
    <w:rsid w:val="00427E10"/>
    <w:rsid w:val="004336C1"/>
    <w:rsid w:val="00434A95"/>
    <w:rsid w:val="004353A8"/>
    <w:rsid w:val="004358D3"/>
    <w:rsid w:val="0043683F"/>
    <w:rsid w:val="00436E0D"/>
    <w:rsid w:val="00437F28"/>
    <w:rsid w:val="00441F10"/>
    <w:rsid w:val="0044301E"/>
    <w:rsid w:val="00443B27"/>
    <w:rsid w:val="004465B2"/>
    <w:rsid w:val="00446D2C"/>
    <w:rsid w:val="00447A89"/>
    <w:rsid w:val="004504E0"/>
    <w:rsid w:val="00453CED"/>
    <w:rsid w:val="00454ACE"/>
    <w:rsid w:val="00454F31"/>
    <w:rsid w:val="0045682A"/>
    <w:rsid w:val="00461572"/>
    <w:rsid w:val="0046277C"/>
    <w:rsid w:val="00463481"/>
    <w:rsid w:val="004755BF"/>
    <w:rsid w:val="00475EB5"/>
    <w:rsid w:val="00476B01"/>
    <w:rsid w:val="00477710"/>
    <w:rsid w:val="00477CF8"/>
    <w:rsid w:val="00481878"/>
    <w:rsid w:val="0049057C"/>
    <w:rsid w:val="00490810"/>
    <w:rsid w:val="00493DC6"/>
    <w:rsid w:val="004946D9"/>
    <w:rsid w:val="00496295"/>
    <w:rsid w:val="00497096"/>
    <w:rsid w:val="004A0425"/>
    <w:rsid w:val="004A0B9E"/>
    <w:rsid w:val="004A32CA"/>
    <w:rsid w:val="004A371D"/>
    <w:rsid w:val="004A47CC"/>
    <w:rsid w:val="004A60BB"/>
    <w:rsid w:val="004A75C2"/>
    <w:rsid w:val="004B2753"/>
    <w:rsid w:val="004B4297"/>
    <w:rsid w:val="004B549D"/>
    <w:rsid w:val="004B6F38"/>
    <w:rsid w:val="004C0CBE"/>
    <w:rsid w:val="004C41DD"/>
    <w:rsid w:val="004C5496"/>
    <w:rsid w:val="004C59DC"/>
    <w:rsid w:val="004C5C56"/>
    <w:rsid w:val="004C61B9"/>
    <w:rsid w:val="004C79E9"/>
    <w:rsid w:val="004D003A"/>
    <w:rsid w:val="004D1311"/>
    <w:rsid w:val="004D201F"/>
    <w:rsid w:val="004D328C"/>
    <w:rsid w:val="004D40F2"/>
    <w:rsid w:val="004D42BD"/>
    <w:rsid w:val="004D4697"/>
    <w:rsid w:val="004D4D5B"/>
    <w:rsid w:val="004D64EB"/>
    <w:rsid w:val="004D6C3C"/>
    <w:rsid w:val="004E1EB3"/>
    <w:rsid w:val="004E54C5"/>
    <w:rsid w:val="004E7186"/>
    <w:rsid w:val="004F1C87"/>
    <w:rsid w:val="004F433F"/>
    <w:rsid w:val="004F507D"/>
    <w:rsid w:val="004F7408"/>
    <w:rsid w:val="0050018F"/>
    <w:rsid w:val="0050075E"/>
    <w:rsid w:val="00500BD2"/>
    <w:rsid w:val="00503134"/>
    <w:rsid w:val="00504045"/>
    <w:rsid w:val="00504780"/>
    <w:rsid w:val="00504840"/>
    <w:rsid w:val="00505E54"/>
    <w:rsid w:val="0051085D"/>
    <w:rsid w:val="00510F99"/>
    <w:rsid w:val="00511511"/>
    <w:rsid w:val="00511A18"/>
    <w:rsid w:val="00515428"/>
    <w:rsid w:val="00516085"/>
    <w:rsid w:val="00517EA9"/>
    <w:rsid w:val="0052021E"/>
    <w:rsid w:val="00520C9C"/>
    <w:rsid w:val="00523A06"/>
    <w:rsid w:val="00523FBD"/>
    <w:rsid w:val="00524CE4"/>
    <w:rsid w:val="005256DD"/>
    <w:rsid w:val="0052594E"/>
    <w:rsid w:val="00527ED1"/>
    <w:rsid w:val="0053025E"/>
    <w:rsid w:val="0053054F"/>
    <w:rsid w:val="00530B13"/>
    <w:rsid w:val="00531415"/>
    <w:rsid w:val="00531431"/>
    <w:rsid w:val="00531FBD"/>
    <w:rsid w:val="005345BE"/>
    <w:rsid w:val="005350BA"/>
    <w:rsid w:val="00535D4E"/>
    <w:rsid w:val="005361C5"/>
    <w:rsid w:val="00536C3A"/>
    <w:rsid w:val="00536EDA"/>
    <w:rsid w:val="00540EE4"/>
    <w:rsid w:val="00541441"/>
    <w:rsid w:val="00541C19"/>
    <w:rsid w:val="005475F8"/>
    <w:rsid w:val="00550156"/>
    <w:rsid w:val="005516FA"/>
    <w:rsid w:val="00554F1A"/>
    <w:rsid w:val="00555108"/>
    <w:rsid w:val="00555509"/>
    <w:rsid w:val="00555752"/>
    <w:rsid w:val="005567CF"/>
    <w:rsid w:val="00561A1B"/>
    <w:rsid w:val="00567735"/>
    <w:rsid w:val="005725ED"/>
    <w:rsid w:val="005738B6"/>
    <w:rsid w:val="0057733E"/>
    <w:rsid w:val="005775C2"/>
    <w:rsid w:val="00583F90"/>
    <w:rsid w:val="00584790"/>
    <w:rsid w:val="005860FF"/>
    <w:rsid w:val="005863E1"/>
    <w:rsid w:val="005878F2"/>
    <w:rsid w:val="005915F1"/>
    <w:rsid w:val="00591E09"/>
    <w:rsid w:val="00591FC5"/>
    <w:rsid w:val="005936B1"/>
    <w:rsid w:val="00593791"/>
    <w:rsid w:val="00593B0F"/>
    <w:rsid w:val="00594919"/>
    <w:rsid w:val="00595BA0"/>
    <w:rsid w:val="00597C62"/>
    <w:rsid w:val="005A0340"/>
    <w:rsid w:val="005A0C06"/>
    <w:rsid w:val="005A5163"/>
    <w:rsid w:val="005A5F98"/>
    <w:rsid w:val="005A6E38"/>
    <w:rsid w:val="005A6EE5"/>
    <w:rsid w:val="005B0CC9"/>
    <w:rsid w:val="005B159A"/>
    <w:rsid w:val="005B461B"/>
    <w:rsid w:val="005B579F"/>
    <w:rsid w:val="005B6307"/>
    <w:rsid w:val="005B6B3C"/>
    <w:rsid w:val="005C36F1"/>
    <w:rsid w:val="005C5381"/>
    <w:rsid w:val="005D218C"/>
    <w:rsid w:val="005D32F6"/>
    <w:rsid w:val="005D518D"/>
    <w:rsid w:val="005D7061"/>
    <w:rsid w:val="005E7900"/>
    <w:rsid w:val="005F021D"/>
    <w:rsid w:val="005F0765"/>
    <w:rsid w:val="005F0ED5"/>
    <w:rsid w:val="005F2409"/>
    <w:rsid w:val="005F2BE2"/>
    <w:rsid w:val="005F3416"/>
    <w:rsid w:val="005F3C4E"/>
    <w:rsid w:val="005F6027"/>
    <w:rsid w:val="005F64FB"/>
    <w:rsid w:val="005F6F62"/>
    <w:rsid w:val="006002BA"/>
    <w:rsid w:val="0060096C"/>
    <w:rsid w:val="00610C90"/>
    <w:rsid w:val="00610D4D"/>
    <w:rsid w:val="0061146D"/>
    <w:rsid w:val="006146DF"/>
    <w:rsid w:val="00616529"/>
    <w:rsid w:val="00620C83"/>
    <w:rsid w:val="00621259"/>
    <w:rsid w:val="00621396"/>
    <w:rsid w:val="00621BE1"/>
    <w:rsid w:val="00621C54"/>
    <w:rsid w:val="006228F2"/>
    <w:rsid w:val="00624855"/>
    <w:rsid w:val="0062583A"/>
    <w:rsid w:val="006272F8"/>
    <w:rsid w:val="00627871"/>
    <w:rsid w:val="006309A5"/>
    <w:rsid w:val="0063240B"/>
    <w:rsid w:val="00632BCA"/>
    <w:rsid w:val="00632D9E"/>
    <w:rsid w:val="0063412C"/>
    <w:rsid w:val="00635102"/>
    <w:rsid w:val="0064023B"/>
    <w:rsid w:val="00641F82"/>
    <w:rsid w:val="00644D1A"/>
    <w:rsid w:val="006465D1"/>
    <w:rsid w:val="006465DD"/>
    <w:rsid w:val="00646738"/>
    <w:rsid w:val="00646A72"/>
    <w:rsid w:val="00646DB5"/>
    <w:rsid w:val="00650AC9"/>
    <w:rsid w:val="00650EDB"/>
    <w:rsid w:val="00651040"/>
    <w:rsid w:val="00652B1E"/>
    <w:rsid w:val="00653650"/>
    <w:rsid w:val="00656084"/>
    <w:rsid w:val="00664715"/>
    <w:rsid w:val="006653FA"/>
    <w:rsid w:val="00665E10"/>
    <w:rsid w:val="006669D3"/>
    <w:rsid w:val="006700DE"/>
    <w:rsid w:val="00670BC4"/>
    <w:rsid w:val="00671C39"/>
    <w:rsid w:val="00672747"/>
    <w:rsid w:val="00673FFC"/>
    <w:rsid w:val="00674178"/>
    <w:rsid w:val="006746B3"/>
    <w:rsid w:val="00675462"/>
    <w:rsid w:val="0067707F"/>
    <w:rsid w:val="00677A8C"/>
    <w:rsid w:val="00677DF9"/>
    <w:rsid w:val="00677FE1"/>
    <w:rsid w:val="00680688"/>
    <w:rsid w:val="0068122A"/>
    <w:rsid w:val="00681C8F"/>
    <w:rsid w:val="0068559E"/>
    <w:rsid w:val="006856F0"/>
    <w:rsid w:val="00686065"/>
    <w:rsid w:val="006909AF"/>
    <w:rsid w:val="00690C71"/>
    <w:rsid w:val="00691365"/>
    <w:rsid w:val="00693BDA"/>
    <w:rsid w:val="00693E0B"/>
    <w:rsid w:val="006A2C09"/>
    <w:rsid w:val="006A2D0A"/>
    <w:rsid w:val="006A4026"/>
    <w:rsid w:val="006A56D0"/>
    <w:rsid w:val="006A6A03"/>
    <w:rsid w:val="006A73B5"/>
    <w:rsid w:val="006A7892"/>
    <w:rsid w:val="006B1060"/>
    <w:rsid w:val="006B169A"/>
    <w:rsid w:val="006B16C2"/>
    <w:rsid w:val="006B2B66"/>
    <w:rsid w:val="006C0AC2"/>
    <w:rsid w:val="006C1BC5"/>
    <w:rsid w:val="006C28CC"/>
    <w:rsid w:val="006C2921"/>
    <w:rsid w:val="006C2A96"/>
    <w:rsid w:val="006C601E"/>
    <w:rsid w:val="006C6EFF"/>
    <w:rsid w:val="006C75BE"/>
    <w:rsid w:val="006C7D0E"/>
    <w:rsid w:val="006D0DA3"/>
    <w:rsid w:val="006D17BF"/>
    <w:rsid w:val="006D1D2C"/>
    <w:rsid w:val="006D2878"/>
    <w:rsid w:val="006D2DBE"/>
    <w:rsid w:val="006D46A7"/>
    <w:rsid w:val="006D508D"/>
    <w:rsid w:val="006D583C"/>
    <w:rsid w:val="006D6B46"/>
    <w:rsid w:val="006E0130"/>
    <w:rsid w:val="006E5EDD"/>
    <w:rsid w:val="006E619F"/>
    <w:rsid w:val="006E73CC"/>
    <w:rsid w:val="006E75C5"/>
    <w:rsid w:val="006F2418"/>
    <w:rsid w:val="006F3104"/>
    <w:rsid w:val="006F3C64"/>
    <w:rsid w:val="006F6306"/>
    <w:rsid w:val="006F6F52"/>
    <w:rsid w:val="00703937"/>
    <w:rsid w:val="00703ACB"/>
    <w:rsid w:val="007068F8"/>
    <w:rsid w:val="0070786D"/>
    <w:rsid w:val="007104D6"/>
    <w:rsid w:val="0071129B"/>
    <w:rsid w:val="0071139E"/>
    <w:rsid w:val="00712575"/>
    <w:rsid w:val="0071416F"/>
    <w:rsid w:val="00715A64"/>
    <w:rsid w:val="00716FD7"/>
    <w:rsid w:val="00721218"/>
    <w:rsid w:val="00721D38"/>
    <w:rsid w:val="00722895"/>
    <w:rsid w:val="0072317B"/>
    <w:rsid w:val="00724327"/>
    <w:rsid w:val="0072476C"/>
    <w:rsid w:val="00725C57"/>
    <w:rsid w:val="0073157E"/>
    <w:rsid w:val="007320D2"/>
    <w:rsid w:val="0073235C"/>
    <w:rsid w:val="00733A06"/>
    <w:rsid w:val="00733B25"/>
    <w:rsid w:val="0073534E"/>
    <w:rsid w:val="007358B1"/>
    <w:rsid w:val="00736782"/>
    <w:rsid w:val="00736C79"/>
    <w:rsid w:val="007371F3"/>
    <w:rsid w:val="00737252"/>
    <w:rsid w:val="0074159A"/>
    <w:rsid w:val="007416FD"/>
    <w:rsid w:val="00742E43"/>
    <w:rsid w:val="007449A5"/>
    <w:rsid w:val="00744C1B"/>
    <w:rsid w:val="0074562C"/>
    <w:rsid w:val="0074632B"/>
    <w:rsid w:val="00751870"/>
    <w:rsid w:val="007519EB"/>
    <w:rsid w:val="00752062"/>
    <w:rsid w:val="00753DA3"/>
    <w:rsid w:val="0075562B"/>
    <w:rsid w:val="007603C9"/>
    <w:rsid w:val="0076088C"/>
    <w:rsid w:val="00764C7B"/>
    <w:rsid w:val="00766D05"/>
    <w:rsid w:val="00766F1D"/>
    <w:rsid w:val="007675AC"/>
    <w:rsid w:val="00767BED"/>
    <w:rsid w:val="00770098"/>
    <w:rsid w:val="00770343"/>
    <w:rsid w:val="00770CA6"/>
    <w:rsid w:val="00770D44"/>
    <w:rsid w:val="00771138"/>
    <w:rsid w:val="0077192F"/>
    <w:rsid w:val="00771C6D"/>
    <w:rsid w:val="00772BE4"/>
    <w:rsid w:val="00774A12"/>
    <w:rsid w:val="00774BB0"/>
    <w:rsid w:val="007774AB"/>
    <w:rsid w:val="007779AA"/>
    <w:rsid w:val="00780AF5"/>
    <w:rsid w:val="00780D30"/>
    <w:rsid w:val="00780DDF"/>
    <w:rsid w:val="00782674"/>
    <w:rsid w:val="00782EDF"/>
    <w:rsid w:val="007830D0"/>
    <w:rsid w:val="0078387A"/>
    <w:rsid w:val="00783AE2"/>
    <w:rsid w:val="007841E2"/>
    <w:rsid w:val="007847CA"/>
    <w:rsid w:val="00784A8C"/>
    <w:rsid w:val="007878B6"/>
    <w:rsid w:val="0079019B"/>
    <w:rsid w:val="00794768"/>
    <w:rsid w:val="00795CBA"/>
    <w:rsid w:val="00796E1A"/>
    <w:rsid w:val="007A03E9"/>
    <w:rsid w:val="007A531D"/>
    <w:rsid w:val="007A55BE"/>
    <w:rsid w:val="007A5774"/>
    <w:rsid w:val="007A7613"/>
    <w:rsid w:val="007A7847"/>
    <w:rsid w:val="007B14EE"/>
    <w:rsid w:val="007B221C"/>
    <w:rsid w:val="007B3514"/>
    <w:rsid w:val="007B4047"/>
    <w:rsid w:val="007B4D87"/>
    <w:rsid w:val="007B5F97"/>
    <w:rsid w:val="007C053B"/>
    <w:rsid w:val="007C0A63"/>
    <w:rsid w:val="007C0C04"/>
    <w:rsid w:val="007C2005"/>
    <w:rsid w:val="007C3AE7"/>
    <w:rsid w:val="007C41CD"/>
    <w:rsid w:val="007C4213"/>
    <w:rsid w:val="007C45D3"/>
    <w:rsid w:val="007C6516"/>
    <w:rsid w:val="007D238D"/>
    <w:rsid w:val="007D3A64"/>
    <w:rsid w:val="007D6178"/>
    <w:rsid w:val="007D61FD"/>
    <w:rsid w:val="007D6552"/>
    <w:rsid w:val="007E474A"/>
    <w:rsid w:val="007F024F"/>
    <w:rsid w:val="007F15FF"/>
    <w:rsid w:val="007F1748"/>
    <w:rsid w:val="007F45F0"/>
    <w:rsid w:val="00800738"/>
    <w:rsid w:val="00801892"/>
    <w:rsid w:val="00804C8B"/>
    <w:rsid w:val="00806106"/>
    <w:rsid w:val="00806CE2"/>
    <w:rsid w:val="008100BF"/>
    <w:rsid w:val="00813AC7"/>
    <w:rsid w:val="00814DEA"/>
    <w:rsid w:val="00816BA6"/>
    <w:rsid w:val="00820379"/>
    <w:rsid w:val="0082519A"/>
    <w:rsid w:val="00825F76"/>
    <w:rsid w:val="0082695B"/>
    <w:rsid w:val="00826E1C"/>
    <w:rsid w:val="0083039B"/>
    <w:rsid w:val="008309FE"/>
    <w:rsid w:val="00832534"/>
    <w:rsid w:val="008333DF"/>
    <w:rsid w:val="00833BBF"/>
    <w:rsid w:val="00833D55"/>
    <w:rsid w:val="008349BD"/>
    <w:rsid w:val="00835E15"/>
    <w:rsid w:val="008363E9"/>
    <w:rsid w:val="008402FE"/>
    <w:rsid w:val="0084051F"/>
    <w:rsid w:val="008421B8"/>
    <w:rsid w:val="008429BB"/>
    <w:rsid w:val="008439F4"/>
    <w:rsid w:val="00846DAF"/>
    <w:rsid w:val="008508B2"/>
    <w:rsid w:val="0085167E"/>
    <w:rsid w:val="008534C4"/>
    <w:rsid w:val="00854AF5"/>
    <w:rsid w:val="00857FEC"/>
    <w:rsid w:val="00863097"/>
    <w:rsid w:val="0086321B"/>
    <w:rsid w:val="008634B5"/>
    <w:rsid w:val="00864D1F"/>
    <w:rsid w:val="0086587C"/>
    <w:rsid w:val="00866425"/>
    <w:rsid w:val="00871643"/>
    <w:rsid w:val="00876DB8"/>
    <w:rsid w:val="008824D5"/>
    <w:rsid w:val="0088279A"/>
    <w:rsid w:val="008839ED"/>
    <w:rsid w:val="00883DF6"/>
    <w:rsid w:val="00884037"/>
    <w:rsid w:val="00885658"/>
    <w:rsid w:val="00887B14"/>
    <w:rsid w:val="00890B6B"/>
    <w:rsid w:val="00890BC7"/>
    <w:rsid w:val="00892649"/>
    <w:rsid w:val="00895CF4"/>
    <w:rsid w:val="00897C55"/>
    <w:rsid w:val="00897E79"/>
    <w:rsid w:val="008A2BCB"/>
    <w:rsid w:val="008A318C"/>
    <w:rsid w:val="008A5CD3"/>
    <w:rsid w:val="008A5EE7"/>
    <w:rsid w:val="008A63CC"/>
    <w:rsid w:val="008B05B4"/>
    <w:rsid w:val="008B11F5"/>
    <w:rsid w:val="008B2A5A"/>
    <w:rsid w:val="008B3840"/>
    <w:rsid w:val="008B5486"/>
    <w:rsid w:val="008B5B8A"/>
    <w:rsid w:val="008B611B"/>
    <w:rsid w:val="008C0819"/>
    <w:rsid w:val="008C18C1"/>
    <w:rsid w:val="008C3B1C"/>
    <w:rsid w:val="008C6764"/>
    <w:rsid w:val="008C79C7"/>
    <w:rsid w:val="008D1BBA"/>
    <w:rsid w:val="008D1FFC"/>
    <w:rsid w:val="008D2107"/>
    <w:rsid w:val="008D3D37"/>
    <w:rsid w:val="008D7268"/>
    <w:rsid w:val="008E3F61"/>
    <w:rsid w:val="008E583A"/>
    <w:rsid w:val="008E5B65"/>
    <w:rsid w:val="008E5FEE"/>
    <w:rsid w:val="008E63F8"/>
    <w:rsid w:val="008F0EC0"/>
    <w:rsid w:val="008F4C6C"/>
    <w:rsid w:val="008F4ECE"/>
    <w:rsid w:val="00906663"/>
    <w:rsid w:val="00907B25"/>
    <w:rsid w:val="009145AB"/>
    <w:rsid w:val="009208A6"/>
    <w:rsid w:val="00921901"/>
    <w:rsid w:val="00924C61"/>
    <w:rsid w:val="0092565F"/>
    <w:rsid w:val="00925776"/>
    <w:rsid w:val="009259D6"/>
    <w:rsid w:val="009266B5"/>
    <w:rsid w:val="009266E4"/>
    <w:rsid w:val="00927668"/>
    <w:rsid w:val="00930808"/>
    <w:rsid w:val="00931310"/>
    <w:rsid w:val="0093161D"/>
    <w:rsid w:val="009317BB"/>
    <w:rsid w:val="00931DA5"/>
    <w:rsid w:val="00933A5A"/>
    <w:rsid w:val="00933AFE"/>
    <w:rsid w:val="00933B99"/>
    <w:rsid w:val="009355DC"/>
    <w:rsid w:val="009367E2"/>
    <w:rsid w:val="00937573"/>
    <w:rsid w:val="0094154B"/>
    <w:rsid w:val="00941597"/>
    <w:rsid w:val="00943DC0"/>
    <w:rsid w:val="009449F7"/>
    <w:rsid w:val="00952B24"/>
    <w:rsid w:val="009557F2"/>
    <w:rsid w:val="00955DA3"/>
    <w:rsid w:val="00956C6D"/>
    <w:rsid w:val="00957682"/>
    <w:rsid w:val="0096125E"/>
    <w:rsid w:val="009668A2"/>
    <w:rsid w:val="00967DEF"/>
    <w:rsid w:val="00970EAF"/>
    <w:rsid w:val="009723D2"/>
    <w:rsid w:val="00972EF9"/>
    <w:rsid w:val="00974E4B"/>
    <w:rsid w:val="009771A3"/>
    <w:rsid w:val="00981BD2"/>
    <w:rsid w:val="00981FE5"/>
    <w:rsid w:val="0098253B"/>
    <w:rsid w:val="009827B2"/>
    <w:rsid w:val="00990C58"/>
    <w:rsid w:val="009910A5"/>
    <w:rsid w:val="009932CB"/>
    <w:rsid w:val="0099777E"/>
    <w:rsid w:val="00997D8E"/>
    <w:rsid w:val="009A32C9"/>
    <w:rsid w:val="009A3312"/>
    <w:rsid w:val="009A775D"/>
    <w:rsid w:val="009B1B61"/>
    <w:rsid w:val="009B2090"/>
    <w:rsid w:val="009B3B92"/>
    <w:rsid w:val="009B40AC"/>
    <w:rsid w:val="009B64F3"/>
    <w:rsid w:val="009B75BF"/>
    <w:rsid w:val="009B77FF"/>
    <w:rsid w:val="009B7ACF"/>
    <w:rsid w:val="009C0E31"/>
    <w:rsid w:val="009C16F1"/>
    <w:rsid w:val="009C1B1B"/>
    <w:rsid w:val="009C2148"/>
    <w:rsid w:val="009C3216"/>
    <w:rsid w:val="009C54C4"/>
    <w:rsid w:val="009C6447"/>
    <w:rsid w:val="009D14EE"/>
    <w:rsid w:val="009D201E"/>
    <w:rsid w:val="009D38C9"/>
    <w:rsid w:val="009D69CE"/>
    <w:rsid w:val="009E020F"/>
    <w:rsid w:val="009E0BD7"/>
    <w:rsid w:val="009E0D4B"/>
    <w:rsid w:val="009E1060"/>
    <w:rsid w:val="009E10E8"/>
    <w:rsid w:val="009E12B4"/>
    <w:rsid w:val="009E16AA"/>
    <w:rsid w:val="009E533E"/>
    <w:rsid w:val="009E572C"/>
    <w:rsid w:val="009E5BAE"/>
    <w:rsid w:val="009E686E"/>
    <w:rsid w:val="009F0BA6"/>
    <w:rsid w:val="009F25B6"/>
    <w:rsid w:val="009F4758"/>
    <w:rsid w:val="009F4821"/>
    <w:rsid w:val="009F4AB2"/>
    <w:rsid w:val="009F50CB"/>
    <w:rsid w:val="009F7502"/>
    <w:rsid w:val="00A005E7"/>
    <w:rsid w:val="00A00CBC"/>
    <w:rsid w:val="00A03819"/>
    <w:rsid w:val="00A062FE"/>
    <w:rsid w:val="00A11D57"/>
    <w:rsid w:val="00A133B5"/>
    <w:rsid w:val="00A13D4F"/>
    <w:rsid w:val="00A14190"/>
    <w:rsid w:val="00A172BC"/>
    <w:rsid w:val="00A17EFE"/>
    <w:rsid w:val="00A21940"/>
    <w:rsid w:val="00A261E2"/>
    <w:rsid w:val="00A26BAA"/>
    <w:rsid w:val="00A27FFA"/>
    <w:rsid w:val="00A311EA"/>
    <w:rsid w:val="00A34538"/>
    <w:rsid w:val="00A34942"/>
    <w:rsid w:val="00A359AA"/>
    <w:rsid w:val="00A378DA"/>
    <w:rsid w:val="00A37B04"/>
    <w:rsid w:val="00A43C9C"/>
    <w:rsid w:val="00A44985"/>
    <w:rsid w:val="00A471A3"/>
    <w:rsid w:val="00A47E99"/>
    <w:rsid w:val="00A50648"/>
    <w:rsid w:val="00A5117E"/>
    <w:rsid w:val="00A51C1E"/>
    <w:rsid w:val="00A57FD8"/>
    <w:rsid w:val="00A60D56"/>
    <w:rsid w:val="00A61743"/>
    <w:rsid w:val="00A62372"/>
    <w:rsid w:val="00A6312F"/>
    <w:rsid w:val="00A64BE2"/>
    <w:rsid w:val="00A655A5"/>
    <w:rsid w:val="00A70072"/>
    <w:rsid w:val="00A70D55"/>
    <w:rsid w:val="00A70D9E"/>
    <w:rsid w:val="00A70FB3"/>
    <w:rsid w:val="00A71C06"/>
    <w:rsid w:val="00A72105"/>
    <w:rsid w:val="00A726CF"/>
    <w:rsid w:val="00A72EFD"/>
    <w:rsid w:val="00A7380C"/>
    <w:rsid w:val="00A75575"/>
    <w:rsid w:val="00A76085"/>
    <w:rsid w:val="00A804D6"/>
    <w:rsid w:val="00A8073E"/>
    <w:rsid w:val="00A81A2F"/>
    <w:rsid w:val="00A822D1"/>
    <w:rsid w:val="00A8300D"/>
    <w:rsid w:val="00A830B2"/>
    <w:rsid w:val="00A84BF8"/>
    <w:rsid w:val="00A8557A"/>
    <w:rsid w:val="00A9035B"/>
    <w:rsid w:val="00A92FEF"/>
    <w:rsid w:val="00A9319D"/>
    <w:rsid w:val="00A94A92"/>
    <w:rsid w:val="00A96DF5"/>
    <w:rsid w:val="00A97016"/>
    <w:rsid w:val="00A974C9"/>
    <w:rsid w:val="00AA2BF7"/>
    <w:rsid w:val="00AA2E7E"/>
    <w:rsid w:val="00AA3988"/>
    <w:rsid w:val="00AA562A"/>
    <w:rsid w:val="00AB06D1"/>
    <w:rsid w:val="00AB22E4"/>
    <w:rsid w:val="00AB23A7"/>
    <w:rsid w:val="00AB2B33"/>
    <w:rsid w:val="00AB35AB"/>
    <w:rsid w:val="00AB435F"/>
    <w:rsid w:val="00AB4AB6"/>
    <w:rsid w:val="00AB4AC8"/>
    <w:rsid w:val="00AB6A42"/>
    <w:rsid w:val="00AC3497"/>
    <w:rsid w:val="00AC3CC6"/>
    <w:rsid w:val="00AC58A3"/>
    <w:rsid w:val="00AC7042"/>
    <w:rsid w:val="00AD0860"/>
    <w:rsid w:val="00AD1A0F"/>
    <w:rsid w:val="00AD1F33"/>
    <w:rsid w:val="00AD2DB8"/>
    <w:rsid w:val="00AD42FF"/>
    <w:rsid w:val="00AD5471"/>
    <w:rsid w:val="00AD66DC"/>
    <w:rsid w:val="00AD6D5C"/>
    <w:rsid w:val="00AD766F"/>
    <w:rsid w:val="00AE3175"/>
    <w:rsid w:val="00AF0EA3"/>
    <w:rsid w:val="00AF1AB4"/>
    <w:rsid w:val="00AF3876"/>
    <w:rsid w:val="00AF38C8"/>
    <w:rsid w:val="00AF49A5"/>
    <w:rsid w:val="00AF4DF5"/>
    <w:rsid w:val="00AF6263"/>
    <w:rsid w:val="00AF6AD7"/>
    <w:rsid w:val="00AF7DF2"/>
    <w:rsid w:val="00B001AA"/>
    <w:rsid w:val="00B03C58"/>
    <w:rsid w:val="00B041DB"/>
    <w:rsid w:val="00B045B3"/>
    <w:rsid w:val="00B109CA"/>
    <w:rsid w:val="00B113C5"/>
    <w:rsid w:val="00B129A2"/>
    <w:rsid w:val="00B139EA"/>
    <w:rsid w:val="00B16306"/>
    <w:rsid w:val="00B169C2"/>
    <w:rsid w:val="00B21347"/>
    <w:rsid w:val="00B223E5"/>
    <w:rsid w:val="00B234C3"/>
    <w:rsid w:val="00B26E5E"/>
    <w:rsid w:val="00B30CC5"/>
    <w:rsid w:val="00B349BD"/>
    <w:rsid w:val="00B35292"/>
    <w:rsid w:val="00B35D89"/>
    <w:rsid w:val="00B371E2"/>
    <w:rsid w:val="00B37A6F"/>
    <w:rsid w:val="00B40635"/>
    <w:rsid w:val="00B44BBC"/>
    <w:rsid w:val="00B457E1"/>
    <w:rsid w:val="00B45A51"/>
    <w:rsid w:val="00B46E8A"/>
    <w:rsid w:val="00B470E0"/>
    <w:rsid w:val="00B4785F"/>
    <w:rsid w:val="00B50D29"/>
    <w:rsid w:val="00B544D6"/>
    <w:rsid w:val="00B56BA2"/>
    <w:rsid w:val="00B56ECA"/>
    <w:rsid w:val="00B610AF"/>
    <w:rsid w:val="00B612A0"/>
    <w:rsid w:val="00B61A38"/>
    <w:rsid w:val="00B62CCF"/>
    <w:rsid w:val="00B63046"/>
    <w:rsid w:val="00B640E3"/>
    <w:rsid w:val="00B6495C"/>
    <w:rsid w:val="00B6536C"/>
    <w:rsid w:val="00B66498"/>
    <w:rsid w:val="00B702EF"/>
    <w:rsid w:val="00B7077B"/>
    <w:rsid w:val="00B71671"/>
    <w:rsid w:val="00B71878"/>
    <w:rsid w:val="00B72A10"/>
    <w:rsid w:val="00B72BCB"/>
    <w:rsid w:val="00B75D31"/>
    <w:rsid w:val="00B77741"/>
    <w:rsid w:val="00B80EC6"/>
    <w:rsid w:val="00B831C6"/>
    <w:rsid w:val="00B857EB"/>
    <w:rsid w:val="00B86235"/>
    <w:rsid w:val="00B8668E"/>
    <w:rsid w:val="00B86B30"/>
    <w:rsid w:val="00B877BB"/>
    <w:rsid w:val="00B87F09"/>
    <w:rsid w:val="00B91E46"/>
    <w:rsid w:val="00B938C7"/>
    <w:rsid w:val="00B945BF"/>
    <w:rsid w:val="00BA03EE"/>
    <w:rsid w:val="00BA04BE"/>
    <w:rsid w:val="00BA13B6"/>
    <w:rsid w:val="00BA1C4E"/>
    <w:rsid w:val="00BA27D9"/>
    <w:rsid w:val="00BA371D"/>
    <w:rsid w:val="00BA513E"/>
    <w:rsid w:val="00BA5F0C"/>
    <w:rsid w:val="00BA6F94"/>
    <w:rsid w:val="00BB0EC8"/>
    <w:rsid w:val="00BB0EEF"/>
    <w:rsid w:val="00BB570E"/>
    <w:rsid w:val="00BB5E10"/>
    <w:rsid w:val="00BC0259"/>
    <w:rsid w:val="00BC046E"/>
    <w:rsid w:val="00BC4268"/>
    <w:rsid w:val="00BC4D4B"/>
    <w:rsid w:val="00BC5CC8"/>
    <w:rsid w:val="00BC674A"/>
    <w:rsid w:val="00BC679F"/>
    <w:rsid w:val="00BD3835"/>
    <w:rsid w:val="00BD48C7"/>
    <w:rsid w:val="00BD5099"/>
    <w:rsid w:val="00BD599D"/>
    <w:rsid w:val="00BD7628"/>
    <w:rsid w:val="00BE34C6"/>
    <w:rsid w:val="00BE3A3A"/>
    <w:rsid w:val="00BE6592"/>
    <w:rsid w:val="00BE71CA"/>
    <w:rsid w:val="00BF0E34"/>
    <w:rsid w:val="00BF1687"/>
    <w:rsid w:val="00BF18A7"/>
    <w:rsid w:val="00BF1C0A"/>
    <w:rsid w:val="00BF2133"/>
    <w:rsid w:val="00BF33B7"/>
    <w:rsid w:val="00BF3798"/>
    <w:rsid w:val="00BF6DCF"/>
    <w:rsid w:val="00BF6FB0"/>
    <w:rsid w:val="00BF7257"/>
    <w:rsid w:val="00C00965"/>
    <w:rsid w:val="00C00E60"/>
    <w:rsid w:val="00C01D9A"/>
    <w:rsid w:val="00C02431"/>
    <w:rsid w:val="00C03AB2"/>
    <w:rsid w:val="00C04181"/>
    <w:rsid w:val="00C068FB"/>
    <w:rsid w:val="00C10229"/>
    <w:rsid w:val="00C11CEF"/>
    <w:rsid w:val="00C12516"/>
    <w:rsid w:val="00C12868"/>
    <w:rsid w:val="00C12FFB"/>
    <w:rsid w:val="00C143DD"/>
    <w:rsid w:val="00C16191"/>
    <w:rsid w:val="00C16D27"/>
    <w:rsid w:val="00C213C1"/>
    <w:rsid w:val="00C217B5"/>
    <w:rsid w:val="00C224CF"/>
    <w:rsid w:val="00C226FA"/>
    <w:rsid w:val="00C24182"/>
    <w:rsid w:val="00C25630"/>
    <w:rsid w:val="00C26410"/>
    <w:rsid w:val="00C3264E"/>
    <w:rsid w:val="00C3274C"/>
    <w:rsid w:val="00C335B2"/>
    <w:rsid w:val="00C34C18"/>
    <w:rsid w:val="00C357C0"/>
    <w:rsid w:val="00C363A5"/>
    <w:rsid w:val="00C3699B"/>
    <w:rsid w:val="00C4017E"/>
    <w:rsid w:val="00C41519"/>
    <w:rsid w:val="00C41717"/>
    <w:rsid w:val="00C44FCD"/>
    <w:rsid w:val="00C5068D"/>
    <w:rsid w:val="00C537AD"/>
    <w:rsid w:val="00C57F4A"/>
    <w:rsid w:val="00C61888"/>
    <w:rsid w:val="00C61B13"/>
    <w:rsid w:val="00C61B5D"/>
    <w:rsid w:val="00C61C33"/>
    <w:rsid w:val="00C6620A"/>
    <w:rsid w:val="00C70BC4"/>
    <w:rsid w:val="00C70EAC"/>
    <w:rsid w:val="00C71094"/>
    <w:rsid w:val="00C73C87"/>
    <w:rsid w:val="00C74687"/>
    <w:rsid w:val="00C74D63"/>
    <w:rsid w:val="00C75A34"/>
    <w:rsid w:val="00C767DC"/>
    <w:rsid w:val="00C8249F"/>
    <w:rsid w:val="00C82E2A"/>
    <w:rsid w:val="00C83765"/>
    <w:rsid w:val="00C84F7B"/>
    <w:rsid w:val="00C85204"/>
    <w:rsid w:val="00C870D3"/>
    <w:rsid w:val="00C91580"/>
    <w:rsid w:val="00C93D3A"/>
    <w:rsid w:val="00C947BA"/>
    <w:rsid w:val="00C94E71"/>
    <w:rsid w:val="00C950E2"/>
    <w:rsid w:val="00C958C9"/>
    <w:rsid w:val="00C95AE1"/>
    <w:rsid w:val="00C96A68"/>
    <w:rsid w:val="00CA0342"/>
    <w:rsid w:val="00CA0DA3"/>
    <w:rsid w:val="00CA0F1F"/>
    <w:rsid w:val="00CA192E"/>
    <w:rsid w:val="00CA3AF9"/>
    <w:rsid w:val="00CA4715"/>
    <w:rsid w:val="00CA5F9F"/>
    <w:rsid w:val="00CA63F1"/>
    <w:rsid w:val="00CB1783"/>
    <w:rsid w:val="00CB2A2B"/>
    <w:rsid w:val="00CB2BCC"/>
    <w:rsid w:val="00CB5C69"/>
    <w:rsid w:val="00CC2BC7"/>
    <w:rsid w:val="00CC5A07"/>
    <w:rsid w:val="00CC60BA"/>
    <w:rsid w:val="00CC77A6"/>
    <w:rsid w:val="00CD0C8D"/>
    <w:rsid w:val="00CD160F"/>
    <w:rsid w:val="00CD20C8"/>
    <w:rsid w:val="00CD3810"/>
    <w:rsid w:val="00CD4A2B"/>
    <w:rsid w:val="00CD53EA"/>
    <w:rsid w:val="00CD564E"/>
    <w:rsid w:val="00CD57E8"/>
    <w:rsid w:val="00CD655A"/>
    <w:rsid w:val="00CE0583"/>
    <w:rsid w:val="00CE6F23"/>
    <w:rsid w:val="00CE72D4"/>
    <w:rsid w:val="00CF0025"/>
    <w:rsid w:val="00CF0686"/>
    <w:rsid w:val="00CF5A6B"/>
    <w:rsid w:val="00CF6791"/>
    <w:rsid w:val="00CF7284"/>
    <w:rsid w:val="00CF7967"/>
    <w:rsid w:val="00D001B0"/>
    <w:rsid w:val="00D004BA"/>
    <w:rsid w:val="00D01202"/>
    <w:rsid w:val="00D01564"/>
    <w:rsid w:val="00D02C4B"/>
    <w:rsid w:val="00D038F3"/>
    <w:rsid w:val="00D03C71"/>
    <w:rsid w:val="00D046EF"/>
    <w:rsid w:val="00D06853"/>
    <w:rsid w:val="00D1010D"/>
    <w:rsid w:val="00D10E77"/>
    <w:rsid w:val="00D12498"/>
    <w:rsid w:val="00D13E53"/>
    <w:rsid w:val="00D14DC6"/>
    <w:rsid w:val="00D1536C"/>
    <w:rsid w:val="00D15386"/>
    <w:rsid w:val="00D153C0"/>
    <w:rsid w:val="00D174F5"/>
    <w:rsid w:val="00D17AE2"/>
    <w:rsid w:val="00D20525"/>
    <w:rsid w:val="00D21C25"/>
    <w:rsid w:val="00D23AA6"/>
    <w:rsid w:val="00D24C86"/>
    <w:rsid w:val="00D267AE"/>
    <w:rsid w:val="00D27ECD"/>
    <w:rsid w:val="00D30722"/>
    <w:rsid w:val="00D31028"/>
    <w:rsid w:val="00D317BB"/>
    <w:rsid w:val="00D31F7F"/>
    <w:rsid w:val="00D32299"/>
    <w:rsid w:val="00D344B8"/>
    <w:rsid w:val="00D34BEE"/>
    <w:rsid w:val="00D36436"/>
    <w:rsid w:val="00D419D8"/>
    <w:rsid w:val="00D4254F"/>
    <w:rsid w:val="00D44BDE"/>
    <w:rsid w:val="00D4511A"/>
    <w:rsid w:val="00D45386"/>
    <w:rsid w:val="00D4589F"/>
    <w:rsid w:val="00D45DB4"/>
    <w:rsid w:val="00D46B2A"/>
    <w:rsid w:val="00D4780C"/>
    <w:rsid w:val="00D519B6"/>
    <w:rsid w:val="00D531A5"/>
    <w:rsid w:val="00D54951"/>
    <w:rsid w:val="00D57343"/>
    <w:rsid w:val="00D60A5F"/>
    <w:rsid w:val="00D623FC"/>
    <w:rsid w:val="00D63784"/>
    <w:rsid w:val="00D6439F"/>
    <w:rsid w:val="00D647A7"/>
    <w:rsid w:val="00D6579F"/>
    <w:rsid w:val="00D668C5"/>
    <w:rsid w:val="00D72076"/>
    <w:rsid w:val="00D72A1B"/>
    <w:rsid w:val="00D75081"/>
    <w:rsid w:val="00D7661D"/>
    <w:rsid w:val="00D767A1"/>
    <w:rsid w:val="00D770E6"/>
    <w:rsid w:val="00D80346"/>
    <w:rsid w:val="00D85C62"/>
    <w:rsid w:val="00D86D33"/>
    <w:rsid w:val="00D904F2"/>
    <w:rsid w:val="00D91894"/>
    <w:rsid w:val="00D92239"/>
    <w:rsid w:val="00D92545"/>
    <w:rsid w:val="00D92677"/>
    <w:rsid w:val="00D93672"/>
    <w:rsid w:val="00D9546F"/>
    <w:rsid w:val="00D96062"/>
    <w:rsid w:val="00D97B9F"/>
    <w:rsid w:val="00D97D0F"/>
    <w:rsid w:val="00DA1322"/>
    <w:rsid w:val="00DA2A82"/>
    <w:rsid w:val="00DA4007"/>
    <w:rsid w:val="00DA5571"/>
    <w:rsid w:val="00DA724A"/>
    <w:rsid w:val="00DB2E33"/>
    <w:rsid w:val="00DB373F"/>
    <w:rsid w:val="00DB4225"/>
    <w:rsid w:val="00DB49EF"/>
    <w:rsid w:val="00DB567B"/>
    <w:rsid w:val="00DB5B0F"/>
    <w:rsid w:val="00DB67EB"/>
    <w:rsid w:val="00DC421B"/>
    <w:rsid w:val="00DC7D5E"/>
    <w:rsid w:val="00DD18C1"/>
    <w:rsid w:val="00DD4533"/>
    <w:rsid w:val="00DE0662"/>
    <w:rsid w:val="00DE37CA"/>
    <w:rsid w:val="00DE50AC"/>
    <w:rsid w:val="00DE6678"/>
    <w:rsid w:val="00DF1589"/>
    <w:rsid w:val="00DF218C"/>
    <w:rsid w:val="00DF266A"/>
    <w:rsid w:val="00DF6AF1"/>
    <w:rsid w:val="00DF7D86"/>
    <w:rsid w:val="00DF7FDA"/>
    <w:rsid w:val="00E003E2"/>
    <w:rsid w:val="00E01F29"/>
    <w:rsid w:val="00E037DC"/>
    <w:rsid w:val="00E03EF3"/>
    <w:rsid w:val="00E06409"/>
    <w:rsid w:val="00E07180"/>
    <w:rsid w:val="00E07C7D"/>
    <w:rsid w:val="00E100FC"/>
    <w:rsid w:val="00E13559"/>
    <w:rsid w:val="00E14023"/>
    <w:rsid w:val="00E15650"/>
    <w:rsid w:val="00E15A9E"/>
    <w:rsid w:val="00E202F4"/>
    <w:rsid w:val="00E21A37"/>
    <w:rsid w:val="00E23944"/>
    <w:rsid w:val="00E26B8F"/>
    <w:rsid w:val="00E3145D"/>
    <w:rsid w:val="00E31F30"/>
    <w:rsid w:val="00E329E7"/>
    <w:rsid w:val="00E3354B"/>
    <w:rsid w:val="00E34C84"/>
    <w:rsid w:val="00E356C5"/>
    <w:rsid w:val="00E35B61"/>
    <w:rsid w:val="00E36796"/>
    <w:rsid w:val="00E36821"/>
    <w:rsid w:val="00E37084"/>
    <w:rsid w:val="00E41F94"/>
    <w:rsid w:val="00E42A42"/>
    <w:rsid w:val="00E43246"/>
    <w:rsid w:val="00E437D4"/>
    <w:rsid w:val="00E43A16"/>
    <w:rsid w:val="00E51656"/>
    <w:rsid w:val="00E5181C"/>
    <w:rsid w:val="00E52515"/>
    <w:rsid w:val="00E55CD5"/>
    <w:rsid w:val="00E56D3A"/>
    <w:rsid w:val="00E577FF"/>
    <w:rsid w:val="00E60529"/>
    <w:rsid w:val="00E6252E"/>
    <w:rsid w:val="00E63BF6"/>
    <w:rsid w:val="00E641F8"/>
    <w:rsid w:val="00E65551"/>
    <w:rsid w:val="00E67633"/>
    <w:rsid w:val="00E7093C"/>
    <w:rsid w:val="00E72BBD"/>
    <w:rsid w:val="00E7307E"/>
    <w:rsid w:val="00E730A1"/>
    <w:rsid w:val="00E73740"/>
    <w:rsid w:val="00E73EF8"/>
    <w:rsid w:val="00E75D39"/>
    <w:rsid w:val="00E7638F"/>
    <w:rsid w:val="00E7656E"/>
    <w:rsid w:val="00E77611"/>
    <w:rsid w:val="00E849A9"/>
    <w:rsid w:val="00E870FE"/>
    <w:rsid w:val="00E87654"/>
    <w:rsid w:val="00E906A4"/>
    <w:rsid w:val="00E94D2C"/>
    <w:rsid w:val="00E94D37"/>
    <w:rsid w:val="00E97B84"/>
    <w:rsid w:val="00EA0364"/>
    <w:rsid w:val="00EA07A1"/>
    <w:rsid w:val="00EA1AF4"/>
    <w:rsid w:val="00EA2845"/>
    <w:rsid w:val="00EA367C"/>
    <w:rsid w:val="00EA6C79"/>
    <w:rsid w:val="00EB3073"/>
    <w:rsid w:val="00EB55EF"/>
    <w:rsid w:val="00EB60D5"/>
    <w:rsid w:val="00EB64E9"/>
    <w:rsid w:val="00EB682E"/>
    <w:rsid w:val="00EB686A"/>
    <w:rsid w:val="00EB6C07"/>
    <w:rsid w:val="00EB743A"/>
    <w:rsid w:val="00EC5919"/>
    <w:rsid w:val="00EC5A27"/>
    <w:rsid w:val="00EC6D1A"/>
    <w:rsid w:val="00EC796E"/>
    <w:rsid w:val="00ED05E4"/>
    <w:rsid w:val="00ED2C53"/>
    <w:rsid w:val="00ED63AA"/>
    <w:rsid w:val="00ED6875"/>
    <w:rsid w:val="00EE0FB5"/>
    <w:rsid w:val="00EE305C"/>
    <w:rsid w:val="00EE68CA"/>
    <w:rsid w:val="00EE7598"/>
    <w:rsid w:val="00EE7BEE"/>
    <w:rsid w:val="00EF02A8"/>
    <w:rsid w:val="00EF3B84"/>
    <w:rsid w:val="00EF3CF4"/>
    <w:rsid w:val="00EF4287"/>
    <w:rsid w:val="00EF7806"/>
    <w:rsid w:val="00F04FBC"/>
    <w:rsid w:val="00F05A3E"/>
    <w:rsid w:val="00F06C4D"/>
    <w:rsid w:val="00F073B2"/>
    <w:rsid w:val="00F07679"/>
    <w:rsid w:val="00F07F42"/>
    <w:rsid w:val="00F10EEE"/>
    <w:rsid w:val="00F151B0"/>
    <w:rsid w:val="00F154D9"/>
    <w:rsid w:val="00F16C30"/>
    <w:rsid w:val="00F258F8"/>
    <w:rsid w:val="00F27400"/>
    <w:rsid w:val="00F3077E"/>
    <w:rsid w:val="00F34987"/>
    <w:rsid w:val="00F359CF"/>
    <w:rsid w:val="00F379A1"/>
    <w:rsid w:val="00F4009A"/>
    <w:rsid w:val="00F40702"/>
    <w:rsid w:val="00F41C34"/>
    <w:rsid w:val="00F41CB9"/>
    <w:rsid w:val="00F422AD"/>
    <w:rsid w:val="00F44787"/>
    <w:rsid w:val="00F457A5"/>
    <w:rsid w:val="00F47068"/>
    <w:rsid w:val="00F50326"/>
    <w:rsid w:val="00F5091A"/>
    <w:rsid w:val="00F5198A"/>
    <w:rsid w:val="00F53704"/>
    <w:rsid w:val="00F53B14"/>
    <w:rsid w:val="00F5530D"/>
    <w:rsid w:val="00F57453"/>
    <w:rsid w:val="00F578F7"/>
    <w:rsid w:val="00F63991"/>
    <w:rsid w:val="00F63EBC"/>
    <w:rsid w:val="00F64F61"/>
    <w:rsid w:val="00F70A42"/>
    <w:rsid w:val="00F712EE"/>
    <w:rsid w:val="00F71C28"/>
    <w:rsid w:val="00F734BC"/>
    <w:rsid w:val="00F739F8"/>
    <w:rsid w:val="00F764C5"/>
    <w:rsid w:val="00F7657D"/>
    <w:rsid w:val="00F80C5C"/>
    <w:rsid w:val="00F83F3E"/>
    <w:rsid w:val="00F84A11"/>
    <w:rsid w:val="00F85315"/>
    <w:rsid w:val="00F871FA"/>
    <w:rsid w:val="00F87CAB"/>
    <w:rsid w:val="00F90087"/>
    <w:rsid w:val="00F908D5"/>
    <w:rsid w:val="00F927F2"/>
    <w:rsid w:val="00F939BC"/>
    <w:rsid w:val="00F93B58"/>
    <w:rsid w:val="00F9403B"/>
    <w:rsid w:val="00F9457F"/>
    <w:rsid w:val="00F948CB"/>
    <w:rsid w:val="00F95EF2"/>
    <w:rsid w:val="00FA0049"/>
    <w:rsid w:val="00FA0D6B"/>
    <w:rsid w:val="00FA3A8C"/>
    <w:rsid w:val="00FA5834"/>
    <w:rsid w:val="00FA7CB1"/>
    <w:rsid w:val="00FB169E"/>
    <w:rsid w:val="00FB372F"/>
    <w:rsid w:val="00FB396D"/>
    <w:rsid w:val="00FB40DB"/>
    <w:rsid w:val="00FB42FB"/>
    <w:rsid w:val="00FB6701"/>
    <w:rsid w:val="00FB6922"/>
    <w:rsid w:val="00FB6AD8"/>
    <w:rsid w:val="00FB7427"/>
    <w:rsid w:val="00FB75EF"/>
    <w:rsid w:val="00FB7B65"/>
    <w:rsid w:val="00FC0D18"/>
    <w:rsid w:val="00FC1931"/>
    <w:rsid w:val="00FC2E44"/>
    <w:rsid w:val="00FC3252"/>
    <w:rsid w:val="00FC4C13"/>
    <w:rsid w:val="00FC639F"/>
    <w:rsid w:val="00FC672A"/>
    <w:rsid w:val="00FC7FE9"/>
    <w:rsid w:val="00FD19F8"/>
    <w:rsid w:val="00FD3003"/>
    <w:rsid w:val="00FD350C"/>
    <w:rsid w:val="00FD3A50"/>
    <w:rsid w:val="00FD4D9B"/>
    <w:rsid w:val="00FE267B"/>
    <w:rsid w:val="00FE52BC"/>
    <w:rsid w:val="00FE6025"/>
    <w:rsid w:val="00FE6E50"/>
    <w:rsid w:val="00FF15A5"/>
    <w:rsid w:val="00FF18AC"/>
    <w:rsid w:val="00FF284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56307E"/>
  <w15:chartTrackingRefBased/>
  <w15:docId w15:val="{74A7A371-6472-47FD-B902-BD0CC7DF6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5E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0A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AC2"/>
  </w:style>
  <w:style w:type="paragraph" w:styleId="Footer">
    <w:name w:val="footer"/>
    <w:basedOn w:val="Normal"/>
    <w:link w:val="FooterChar"/>
    <w:uiPriority w:val="99"/>
    <w:unhideWhenUsed/>
    <w:rsid w:val="006C0A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AC2"/>
  </w:style>
  <w:style w:type="character" w:styleId="Hyperlink">
    <w:name w:val="Hyperlink"/>
    <w:basedOn w:val="DefaultParagraphFont"/>
    <w:uiPriority w:val="99"/>
    <w:unhideWhenUsed/>
    <w:rsid w:val="00B72A10"/>
    <w:rPr>
      <w:color w:val="0563C1" w:themeColor="hyperlink"/>
      <w:u w:val="single"/>
    </w:rPr>
  </w:style>
  <w:style w:type="character" w:styleId="UnresolvedMention">
    <w:name w:val="Unresolved Mention"/>
    <w:basedOn w:val="DefaultParagraphFont"/>
    <w:uiPriority w:val="99"/>
    <w:semiHidden/>
    <w:unhideWhenUsed/>
    <w:rsid w:val="00B72A10"/>
    <w:rPr>
      <w:color w:val="605E5C"/>
      <w:shd w:val="clear" w:color="auto" w:fill="E1DFDD"/>
    </w:rPr>
  </w:style>
  <w:style w:type="table" w:styleId="TableGrid">
    <w:name w:val="Table Grid"/>
    <w:basedOn w:val="TableNormal"/>
    <w:uiPriority w:val="39"/>
    <w:rsid w:val="00416F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A4007"/>
    <w:pPr>
      <w:spacing w:after="0" w:line="240" w:lineRule="auto"/>
    </w:pPr>
  </w:style>
  <w:style w:type="paragraph" w:styleId="ListParagraph">
    <w:name w:val="List Paragraph"/>
    <w:basedOn w:val="Normal"/>
    <w:uiPriority w:val="34"/>
    <w:qFormat/>
    <w:rsid w:val="00CF7967"/>
    <w:pPr>
      <w:ind w:left="720"/>
      <w:contextualSpacing/>
    </w:pPr>
  </w:style>
  <w:style w:type="character" w:styleId="LineNumber">
    <w:name w:val="line number"/>
    <w:basedOn w:val="DefaultParagraphFont"/>
    <w:uiPriority w:val="99"/>
    <w:semiHidden/>
    <w:unhideWhenUsed/>
    <w:rsid w:val="00884037"/>
  </w:style>
  <w:style w:type="character" w:styleId="CommentReference">
    <w:name w:val="annotation reference"/>
    <w:basedOn w:val="DefaultParagraphFont"/>
    <w:uiPriority w:val="99"/>
    <w:semiHidden/>
    <w:unhideWhenUsed/>
    <w:rsid w:val="00B45A51"/>
    <w:rPr>
      <w:sz w:val="16"/>
      <w:szCs w:val="16"/>
    </w:rPr>
  </w:style>
  <w:style w:type="paragraph" w:styleId="CommentText">
    <w:name w:val="annotation text"/>
    <w:basedOn w:val="Normal"/>
    <w:link w:val="CommentTextChar"/>
    <w:uiPriority w:val="99"/>
    <w:unhideWhenUsed/>
    <w:rsid w:val="00B45A51"/>
    <w:pPr>
      <w:spacing w:line="240" w:lineRule="auto"/>
    </w:pPr>
    <w:rPr>
      <w:sz w:val="20"/>
      <w:szCs w:val="20"/>
    </w:rPr>
  </w:style>
  <w:style w:type="character" w:customStyle="1" w:styleId="CommentTextChar">
    <w:name w:val="Comment Text Char"/>
    <w:basedOn w:val="DefaultParagraphFont"/>
    <w:link w:val="CommentText"/>
    <w:uiPriority w:val="99"/>
    <w:rsid w:val="00B45A51"/>
    <w:rPr>
      <w:sz w:val="20"/>
      <w:szCs w:val="20"/>
    </w:rPr>
  </w:style>
  <w:style w:type="paragraph" w:styleId="CommentSubject">
    <w:name w:val="annotation subject"/>
    <w:basedOn w:val="CommentText"/>
    <w:next w:val="CommentText"/>
    <w:link w:val="CommentSubjectChar"/>
    <w:uiPriority w:val="99"/>
    <w:semiHidden/>
    <w:unhideWhenUsed/>
    <w:rsid w:val="00B45A51"/>
    <w:rPr>
      <w:b/>
      <w:bCs/>
    </w:rPr>
  </w:style>
  <w:style w:type="character" w:customStyle="1" w:styleId="CommentSubjectChar">
    <w:name w:val="Comment Subject Char"/>
    <w:basedOn w:val="CommentTextChar"/>
    <w:link w:val="CommentSubject"/>
    <w:uiPriority w:val="99"/>
    <w:semiHidden/>
    <w:rsid w:val="00B45A51"/>
    <w:rPr>
      <w:b/>
      <w:bCs/>
      <w:sz w:val="20"/>
      <w:szCs w:val="20"/>
    </w:rPr>
  </w:style>
  <w:style w:type="character" w:styleId="FollowedHyperlink">
    <w:name w:val="FollowedHyperlink"/>
    <w:basedOn w:val="DefaultParagraphFont"/>
    <w:uiPriority w:val="99"/>
    <w:semiHidden/>
    <w:unhideWhenUsed/>
    <w:rsid w:val="007A76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7558354">
      <w:bodyDiv w:val="1"/>
      <w:marLeft w:val="0"/>
      <w:marRight w:val="0"/>
      <w:marTop w:val="0"/>
      <w:marBottom w:val="0"/>
      <w:divBdr>
        <w:top w:val="none" w:sz="0" w:space="0" w:color="auto"/>
        <w:left w:val="none" w:sz="0" w:space="0" w:color="auto"/>
        <w:bottom w:val="none" w:sz="0" w:space="0" w:color="auto"/>
        <w:right w:val="none" w:sz="0" w:space="0" w:color="auto"/>
      </w:divBdr>
    </w:div>
    <w:div w:id="881987518">
      <w:bodyDiv w:val="1"/>
      <w:marLeft w:val="0"/>
      <w:marRight w:val="0"/>
      <w:marTop w:val="0"/>
      <w:marBottom w:val="0"/>
      <w:divBdr>
        <w:top w:val="none" w:sz="0" w:space="0" w:color="auto"/>
        <w:left w:val="none" w:sz="0" w:space="0" w:color="auto"/>
        <w:bottom w:val="none" w:sz="0" w:space="0" w:color="auto"/>
        <w:right w:val="none" w:sz="0" w:space="0" w:color="auto"/>
      </w:divBdr>
    </w:div>
    <w:div w:id="1053581062">
      <w:bodyDiv w:val="1"/>
      <w:marLeft w:val="0"/>
      <w:marRight w:val="0"/>
      <w:marTop w:val="0"/>
      <w:marBottom w:val="0"/>
      <w:divBdr>
        <w:top w:val="none" w:sz="0" w:space="0" w:color="auto"/>
        <w:left w:val="none" w:sz="0" w:space="0" w:color="auto"/>
        <w:bottom w:val="none" w:sz="0" w:space="0" w:color="auto"/>
        <w:right w:val="none" w:sz="0" w:space="0" w:color="auto"/>
      </w:divBdr>
    </w:div>
    <w:div w:id="1124276500">
      <w:bodyDiv w:val="1"/>
      <w:marLeft w:val="0"/>
      <w:marRight w:val="0"/>
      <w:marTop w:val="0"/>
      <w:marBottom w:val="0"/>
      <w:divBdr>
        <w:top w:val="none" w:sz="0" w:space="0" w:color="auto"/>
        <w:left w:val="none" w:sz="0" w:space="0" w:color="auto"/>
        <w:bottom w:val="none" w:sz="0" w:space="0" w:color="auto"/>
        <w:right w:val="none" w:sz="0" w:space="0" w:color="auto"/>
      </w:divBdr>
    </w:div>
    <w:div w:id="1426531607">
      <w:bodyDiv w:val="1"/>
      <w:marLeft w:val="0"/>
      <w:marRight w:val="0"/>
      <w:marTop w:val="0"/>
      <w:marBottom w:val="0"/>
      <w:divBdr>
        <w:top w:val="none" w:sz="0" w:space="0" w:color="auto"/>
        <w:left w:val="none" w:sz="0" w:space="0" w:color="auto"/>
        <w:bottom w:val="none" w:sz="0" w:space="0" w:color="auto"/>
        <w:right w:val="none" w:sz="0" w:space="0" w:color="auto"/>
      </w:divBdr>
    </w:div>
    <w:div w:id="2026321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openxmlformats.org/officeDocument/2006/relationships/hyperlink" Target="http://pfam.xfam.org/" TargetMode="External"/><Relationship Id="rId18" Type="http://schemas.openxmlformats.org/officeDocument/2006/relationships/hyperlink" Target="https://www.ncbi.nlm.nih.gov/geo/" TargetMode="External"/><Relationship Id="rId26" Type="http://schemas.openxmlformats.org/officeDocument/2006/relationships/package" Target="embeddings/Microsoft_Excel_Macro-Enabled_Worksheet.xlsm"/><Relationship Id="rId39" Type="http://schemas.openxmlformats.org/officeDocument/2006/relationships/theme" Target="theme/theme1.xml"/><Relationship Id="rId21" Type="http://schemas.openxmlformats.org/officeDocument/2006/relationships/hyperlink" Target="http://pfam.xfam.org/" TargetMode="Externa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yperlink" Target="https://www.ncbi.nlm.nih.gov/Structure/cdd/wrpsb.cgi" TargetMode="External"/><Relationship Id="rId17" Type="http://schemas.openxmlformats.org/officeDocument/2006/relationships/hyperlink" Target="https://swissmodel.expasy.org/" TargetMode="External"/><Relationship Id="rId25" Type="http://schemas.openxmlformats.org/officeDocument/2006/relationships/image" Target="media/image6.emf"/><Relationship Id="rId33" Type="http://schemas.openxmlformats.org/officeDocument/2006/relationships/image" Target="media/image13.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itol.embl.de" TargetMode="External"/><Relationship Id="rId20" Type="http://schemas.openxmlformats.org/officeDocument/2006/relationships/hyperlink" Target="http://gsds.gao-lab.org/"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gsds.gao-lab.org/" TargetMode="External"/><Relationship Id="rId23" Type="http://schemas.openxmlformats.org/officeDocument/2006/relationships/package" Target="embeddings/Microsoft_Excel_Worksheet.xlsx"/><Relationship Id="rId28" Type="http://schemas.openxmlformats.org/officeDocument/2006/relationships/image" Target="media/image8.png"/><Relationship Id="rId36"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hyperlink" Target="https://www.ncbi.nlm.nih.gov/"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pdgd.njau.edu.cn:8080/" TargetMode="External"/><Relationship Id="rId22" Type="http://schemas.openxmlformats.org/officeDocument/2006/relationships/image" Target="media/image4.emf"/><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413D0E-DFF5-4424-A2B4-BD1A6276A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36</Pages>
  <Words>55089</Words>
  <Characters>314009</Characters>
  <Application>Microsoft Office Word</Application>
  <DocSecurity>0</DocSecurity>
  <Lines>2616</Lines>
  <Paragraphs>736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Sabrina Bindu</dc:creator>
  <cp:keywords/>
  <dc:description/>
  <cp:lastModifiedBy>Joy Prokash Debnath</cp:lastModifiedBy>
  <cp:revision>4</cp:revision>
  <dcterms:created xsi:type="dcterms:W3CDTF">2024-12-29T12:55:00Z</dcterms:created>
  <dcterms:modified xsi:type="dcterms:W3CDTF">2024-12-30T07:30:00Z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52f3b6719ba7e34a3c7958b0b6e650590f2443adbc3f69288b54b15b0cacbe39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http://www.zotero.org/styles/harvard1</vt:lpwstr>
  </property>
  <property fmtid="{D5CDD505-2E9C-101B-9397-08002B2CF9AE}" pid="16" name="Mendeley Recent Style Name 6_1">
    <vt:lpwstr>Harvard reference format 1 (deprecated)</vt:lpwstr>
  </property>
  <property fmtid="{D5CDD505-2E9C-101B-9397-08002B2CF9AE}" pid="17" name="Mendeley Recent Style Id 7_1">
    <vt:lpwstr>http://www.zotero.org/styles/ieee</vt:lpwstr>
  </property>
  <property fmtid="{D5CDD505-2E9C-101B-9397-08002B2CF9AE}" pid="18" name="Mendeley Recent Style Name 7_1">
    <vt:lpwstr>IEEE</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c7af49fe-a15b-3393-8feb-b896d3383bb0</vt:lpwstr>
  </property>
  <property fmtid="{D5CDD505-2E9C-101B-9397-08002B2CF9AE}" pid="25" name="Mendeley Citation Style_1">
    <vt:lpwstr>http://www.zotero.org/styles/ieee</vt:lpwstr>
  </property>
</Properties>
</file>